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07C8" w:rsidRDefault="00AC4A11">
      <w:pPr>
        <w:tabs>
          <w:tab w:val="left" w:pos="6769"/>
        </w:tabs>
        <w:ind w:left="325"/>
        <w:rPr>
          <w:sz w:val="20"/>
        </w:rPr>
      </w:pPr>
      <w:r>
        <w:rPr>
          <w:noProof/>
          <w:sz w:val="20"/>
          <w:lang w:val="sr-Latn-RS" w:eastAsia="sr-Latn-RS"/>
        </w:rPr>
        <mc:AlternateContent>
          <mc:Choice Requires="wps">
            <w:drawing>
              <wp:inline distT="0" distB="0" distL="0" distR="0">
                <wp:extent cx="4633912" cy="1020128"/>
                <wp:effectExtent l="0" t="0" r="0" b="0"/>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3912" cy="1020128"/>
                        </a:xfrm>
                        <a:prstGeom prst="rect">
                          <a:avLst/>
                        </a:prstGeom>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670"/>
                              <w:gridCol w:w="4201"/>
                            </w:tblGrid>
                            <w:tr w:rsidR="00126B8E">
                              <w:trPr>
                                <w:trHeight w:val="1404"/>
                              </w:trPr>
                              <w:tc>
                                <w:tcPr>
                                  <w:tcW w:w="1670" w:type="dxa"/>
                                </w:tcPr>
                                <w:p w:rsidR="00126B8E" w:rsidRDefault="00126B8E">
                                  <w:pPr>
                                    <w:pStyle w:val="TableParagraph"/>
                                    <w:spacing w:line="240" w:lineRule="auto"/>
                                    <w:ind w:left="69"/>
                                    <w:rPr>
                                      <w:sz w:val="20"/>
                                    </w:rPr>
                                  </w:pPr>
                                  <w:r>
                                    <w:rPr>
                                      <w:noProof/>
                                      <w:sz w:val="20"/>
                                      <w:lang w:val="sr-Latn-RS" w:eastAsia="sr-Latn-RS"/>
                                    </w:rPr>
                                    <w:drawing>
                                      <wp:inline distT="0" distB="0" distL="0" distR="0">
                                        <wp:extent cx="864203" cy="86420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864203" cy="864203"/>
                                                </a:xfrm>
                                                <a:prstGeom prst="rect">
                                                  <a:avLst/>
                                                </a:prstGeom>
                                              </pic:spPr>
                                            </pic:pic>
                                          </a:graphicData>
                                        </a:graphic>
                                      </wp:inline>
                                    </w:drawing>
                                  </w:r>
                                </w:p>
                              </w:tc>
                              <w:tc>
                                <w:tcPr>
                                  <w:tcW w:w="4201" w:type="dxa"/>
                                </w:tcPr>
                                <w:p w:rsidR="00126B8E" w:rsidRDefault="00126B8E">
                                  <w:pPr>
                                    <w:pStyle w:val="TableParagraph"/>
                                    <w:spacing w:before="39" w:line="240" w:lineRule="auto"/>
                                    <w:ind w:left="0"/>
                                    <w:rPr>
                                      <w:sz w:val="32"/>
                                    </w:rPr>
                                  </w:pPr>
                                </w:p>
                                <w:p w:rsidR="00126B8E" w:rsidRDefault="00126B8E" w:rsidP="00C870D1">
                                  <w:pPr>
                                    <w:pStyle w:val="TableParagraph"/>
                                    <w:spacing w:line="240" w:lineRule="auto"/>
                                    <w:ind w:left="216"/>
                                    <w:rPr>
                                      <w:sz w:val="32"/>
                                      <w:lang w:val="sr-Cyrl-RS"/>
                                    </w:rPr>
                                  </w:pPr>
                                  <w:r>
                                    <w:rPr>
                                      <w:sz w:val="32"/>
                                      <w:lang w:val="sr-Cyrl-RS"/>
                                    </w:rPr>
                                    <w:t>УНИВЕРЗИТЕТ</w:t>
                                  </w:r>
                                  <w:r>
                                    <w:rPr>
                                      <w:sz w:val="32"/>
                                    </w:rPr>
                                    <w:t xml:space="preserve"> </w:t>
                                  </w:r>
                                  <w:r>
                                    <w:rPr>
                                      <w:sz w:val="32"/>
                                      <w:lang w:val="sr-Cyrl-RS"/>
                                    </w:rPr>
                                    <w:t>У НИШУ</w:t>
                                  </w:r>
                                </w:p>
                                <w:p w:rsidR="00126B8E" w:rsidRPr="00C870D1" w:rsidRDefault="00126B8E" w:rsidP="00A41E9A">
                                  <w:pPr>
                                    <w:pStyle w:val="TableParagraph"/>
                                    <w:spacing w:line="240" w:lineRule="auto"/>
                                    <w:ind w:left="0"/>
                                    <w:rPr>
                                      <w:sz w:val="32"/>
                                      <w:lang w:val="sr-Cyrl-RS"/>
                                    </w:rPr>
                                  </w:pPr>
                                  <w:r>
                                    <w:rPr>
                                      <w:sz w:val="32"/>
                                      <w:lang w:val="sr-Cyrl-RS"/>
                                    </w:rPr>
                                    <w:t xml:space="preserve"> ЕЛЕКТРОНСКИ        ФАКУЛТЕТ</w:t>
                                  </w:r>
                                </w:p>
                              </w:tc>
                            </w:tr>
                          </w:tbl>
                          <w:p w:rsidR="00126B8E" w:rsidRDefault="00126B8E">
                            <w:pPr>
                              <w:pStyle w:val="BodyText"/>
                            </w:pPr>
                          </w:p>
                        </w:txbxContent>
                      </wps:txbx>
                      <wps:bodyPr wrap="square" lIns="0" tIns="0" rIns="0" bIns="0" rtlCol="0">
                        <a:noAutofit/>
                      </wps:bodyPr>
                    </wps:wsp>
                  </a:graphicData>
                </a:graphic>
              </wp:inline>
            </w:drawing>
          </mc:Choice>
          <mc:Fallback>
            <w:pict>
              <v:shapetype id="_x0000_t202" coordsize="21600,21600" o:spt="202" path="m,l,21600r21600,l21600,xe">
                <v:stroke joinstyle="miter"/>
                <v:path gradientshapeok="t" o:connecttype="rect"/>
              </v:shapetype>
              <v:shape id="Textbox 1" o:spid="_x0000_s1026" type="#_x0000_t202" style="width:364.85pt;height:8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&#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670"/>
                        <w:gridCol w:w="4201"/>
                      </w:tblGrid>
                      <w:tr w:rsidR="00126B8E">
                        <w:trPr>
                          <w:trHeight w:val="1404"/>
                        </w:trPr>
                        <w:tc>
                          <w:tcPr>
                            <w:tcW w:w="1670" w:type="dxa"/>
                          </w:tcPr>
                          <w:p w:rsidR="00126B8E" w:rsidRDefault="00126B8E">
                            <w:pPr>
                              <w:pStyle w:val="TableParagraph"/>
                              <w:spacing w:line="240" w:lineRule="auto"/>
                              <w:ind w:left="69"/>
                              <w:rPr>
                                <w:sz w:val="20"/>
                              </w:rPr>
                            </w:pPr>
                            <w:r>
                              <w:rPr>
                                <w:noProof/>
                                <w:sz w:val="20"/>
                                <w:lang w:val="sr-Latn-RS" w:eastAsia="sr-Latn-RS"/>
                              </w:rPr>
                              <w:drawing>
                                <wp:inline distT="0" distB="0" distL="0" distR="0">
                                  <wp:extent cx="864203" cy="86420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864203" cy="864203"/>
                                          </a:xfrm>
                                          <a:prstGeom prst="rect">
                                            <a:avLst/>
                                          </a:prstGeom>
                                        </pic:spPr>
                                      </pic:pic>
                                    </a:graphicData>
                                  </a:graphic>
                                </wp:inline>
                              </w:drawing>
                            </w:r>
                          </w:p>
                        </w:tc>
                        <w:tc>
                          <w:tcPr>
                            <w:tcW w:w="4201" w:type="dxa"/>
                          </w:tcPr>
                          <w:p w:rsidR="00126B8E" w:rsidRDefault="00126B8E">
                            <w:pPr>
                              <w:pStyle w:val="TableParagraph"/>
                              <w:spacing w:before="39" w:line="240" w:lineRule="auto"/>
                              <w:ind w:left="0"/>
                              <w:rPr>
                                <w:sz w:val="32"/>
                              </w:rPr>
                            </w:pPr>
                          </w:p>
                          <w:p w:rsidR="00126B8E" w:rsidRDefault="00126B8E" w:rsidP="00C870D1">
                            <w:pPr>
                              <w:pStyle w:val="TableParagraph"/>
                              <w:spacing w:line="240" w:lineRule="auto"/>
                              <w:ind w:left="216"/>
                              <w:rPr>
                                <w:sz w:val="32"/>
                                <w:lang w:val="sr-Cyrl-RS"/>
                              </w:rPr>
                            </w:pPr>
                            <w:r>
                              <w:rPr>
                                <w:sz w:val="32"/>
                                <w:lang w:val="sr-Cyrl-RS"/>
                              </w:rPr>
                              <w:t>УНИВЕРЗИТЕТ</w:t>
                            </w:r>
                            <w:r>
                              <w:rPr>
                                <w:sz w:val="32"/>
                              </w:rPr>
                              <w:t xml:space="preserve"> </w:t>
                            </w:r>
                            <w:r>
                              <w:rPr>
                                <w:sz w:val="32"/>
                                <w:lang w:val="sr-Cyrl-RS"/>
                              </w:rPr>
                              <w:t>У НИШУ</w:t>
                            </w:r>
                          </w:p>
                          <w:p w:rsidR="00126B8E" w:rsidRPr="00C870D1" w:rsidRDefault="00126B8E" w:rsidP="00A41E9A">
                            <w:pPr>
                              <w:pStyle w:val="TableParagraph"/>
                              <w:spacing w:line="240" w:lineRule="auto"/>
                              <w:ind w:left="0"/>
                              <w:rPr>
                                <w:sz w:val="32"/>
                                <w:lang w:val="sr-Cyrl-RS"/>
                              </w:rPr>
                            </w:pPr>
                            <w:r>
                              <w:rPr>
                                <w:sz w:val="32"/>
                                <w:lang w:val="sr-Cyrl-RS"/>
                              </w:rPr>
                              <w:t xml:space="preserve"> ЕЛЕКТРОНСКИ        ФАКУЛТЕТ</w:t>
                            </w:r>
                          </w:p>
                        </w:tc>
                      </w:tr>
                    </w:tbl>
                    <w:p w:rsidR="00126B8E" w:rsidRDefault="00126B8E">
                      <w:pPr>
                        <w:pStyle w:val="BodyText"/>
                      </w:pPr>
                    </w:p>
                  </w:txbxContent>
                </v:textbox>
                <w10:anchorlock/>
              </v:shape>
            </w:pict>
          </mc:Fallback>
        </mc:AlternateContent>
      </w:r>
      <w:r>
        <w:rPr>
          <w:sz w:val="20"/>
        </w:rPr>
        <w:tab/>
      </w:r>
      <w:r>
        <w:rPr>
          <w:noProof/>
          <w:position w:val="5"/>
          <w:sz w:val="20"/>
          <w:lang w:val="sr-Latn-RS" w:eastAsia="sr-Latn-RS"/>
        </w:rPr>
        <w:drawing>
          <wp:inline distT="0" distB="0" distL="0" distR="0">
            <wp:extent cx="837643" cy="838200"/>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837643" cy="838200"/>
                    </a:xfrm>
                    <a:prstGeom prst="rect">
                      <a:avLst/>
                    </a:prstGeom>
                  </pic:spPr>
                </pic:pic>
              </a:graphicData>
            </a:graphic>
          </wp:inline>
        </w:drawing>
      </w: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Default="000E07C8">
      <w:pPr>
        <w:pStyle w:val="BodyText"/>
        <w:rPr>
          <w:sz w:val="32"/>
        </w:rPr>
      </w:pPr>
    </w:p>
    <w:p w:rsidR="000E07C8" w:rsidRPr="00A41E9A" w:rsidRDefault="000E07C8">
      <w:pPr>
        <w:pStyle w:val="BodyText"/>
        <w:spacing w:before="9"/>
        <w:rPr>
          <w:sz w:val="32"/>
          <w:lang w:val="sr-Latn-RS"/>
        </w:rPr>
      </w:pPr>
    </w:p>
    <w:p w:rsidR="000E07C8" w:rsidRPr="00362B65" w:rsidRDefault="00362B65">
      <w:pPr>
        <w:ind w:right="278"/>
        <w:jc w:val="center"/>
        <w:rPr>
          <w:b/>
          <w:sz w:val="32"/>
          <w:lang w:val="sr-Cyrl-RS"/>
        </w:rPr>
      </w:pPr>
      <w:r>
        <w:rPr>
          <w:b/>
          <w:sz w:val="32"/>
          <w:lang w:val="sr-Cyrl-RS"/>
        </w:rPr>
        <w:t>КЛАСИФИКАЦИЈА ЦРТЕЖА УЗ ПОМОЋ НЕУРОНСКЕ МРЕЖЕ</w:t>
      </w:r>
    </w:p>
    <w:p w:rsidR="00362B65" w:rsidRDefault="00C870D1">
      <w:pPr>
        <w:pStyle w:val="BodyText"/>
        <w:spacing w:before="269"/>
        <w:ind w:left="3003" w:right="3276"/>
        <w:jc w:val="center"/>
        <w:rPr>
          <w:lang w:val="sr-Cyrl-RS"/>
        </w:rPr>
      </w:pPr>
      <w:r>
        <w:rPr>
          <w:lang w:val="sr-Cyrl-RS"/>
        </w:rPr>
        <w:t>Дипломски</w:t>
      </w:r>
      <w:r w:rsidR="00362B65">
        <w:rPr>
          <w:lang w:val="sr-Cyrl-RS"/>
        </w:rPr>
        <w:t xml:space="preserve"> рад</w:t>
      </w:r>
    </w:p>
    <w:p w:rsidR="000E07C8" w:rsidRPr="00362B65" w:rsidRDefault="00362B65">
      <w:pPr>
        <w:pStyle w:val="BodyText"/>
        <w:spacing w:before="269"/>
        <w:ind w:left="3003" w:right="3276"/>
        <w:jc w:val="center"/>
        <w:rPr>
          <w:lang w:val="sr-Cyrl-RS"/>
        </w:rPr>
      </w:pPr>
      <w:r>
        <w:rPr>
          <w:lang w:val="sr-Cyrl-RS"/>
        </w:rPr>
        <w:t>Студијски програм</w:t>
      </w:r>
      <w:r w:rsidR="00AC4A11">
        <w:t xml:space="preserve">: </w:t>
      </w:r>
      <w:r>
        <w:rPr>
          <w:lang w:val="sr-Cyrl-RS"/>
        </w:rPr>
        <w:t>Електротехника и рачунарство</w:t>
      </w:r>
      <w:r w:rsidR="00AC4A11">
        <w:t xml:space="preserve"> </w:t>
      </w:r>
      <w:r>
        <w:rPr>
          <w:lang w:val="sr-Cyrl-RS"/>
        </w:rPr>
        <w:t>Модул</w:t>
      </w:r>
      <w:r w:rsidR="00AC4A11">
        <w:t xml:space="preserve">: </w:t>
      </w:r>
      <w:r>
        <w:rPr>
          <w:lang w:val="sr-Cyrl-RS"/>
        </w:rPr>
        <w:t>Рачунарство и инфроматика</w:t>
      </w: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rPr>
          <w:sz w:val="20"/>
        </w:rPr>
      </w:pPr>
    </w:p>
    <w:p w:rsidR="000E07C8" w:rsidRDefault="000E07C8">
      <w:pPr>
        <w:pStyle w:val="BodyText"/>
        <w:spacing w:before="10" w:after="1"/>
        <w:rPr>
          <w:sz w:val="20"/>
        </w:rPr>
      </w:pPr>
    </w:p>
    <w:tbl>
      <w:tblPr>
        <w:tblW w:w="0" w:type="auto"/>
        <w:tblInd w:w="765" w:type="dxa"/>
        <w:tblLayout w:type="fixed"/>
        <w:tblCellMar>
          <w:left w:w="0" w:type="dxa"/>
          <w:right w:w="0" w:type="dxa"/>
        </w:tblCellMar>
        <w:tblLook w:val="01E0" w:firstRow="1" w:lastRow="1" w:firstColumn="1" w:lastColumn="1" w:noHBand="0" w:noVBand="0"/>
      </w:tblPr>
      <w:tblGrid>
        <w:gridCol w:w="3667"/>
        <w:gridCol w:w="3523"/>
      </w:tblGrid>
      <w:tr w:rsidR="000E07C8">
        <w:trPr>
          <w:trHeight w:val="408"/>
        </w:trPr>
        <w:tc>
          <w:tcPr>
            <w:tcW w:w="3667" w:type="dxa"/>
          </w:tcPr>
          <w:p w:rsidR="000E07C8" w:rsidRDefault="00362B65">
            <w:pPr>
              <w:pStyle w:val="TableParagraph"/>
              <w:spacing w:line="266" w:lineRule="exact"/>
              <w:ind w:left="1" w:right="551"/>
              <w:jc w:val="center"/>
              <w:rPr>
                <w:sz w:val="24"/>
              </w:rPr>
            </w:pPr>
            <w:r>
              <w:rPr>
                <w:spacing w:val="-2"/>
                <w:sz w:val="24"/>
                <w:lang w:val="sr-Cyrl-RS"/>
              </w:rPr>
              <w:t>Студент</w:t>
            </w:r>
            <w:r w:rsidR="00AC4A11">
              <w:rPr>
                <w:spacing w:val="-2"/>
                <w:sz w:val="24"/>
              </w:rPr>
              <w:t>:</w:t>
            </w:r>
          </w:p>
        </w:tc>
        <w:tc>
          <w:tcPr>
            <w:tcW w:w="3523" w:type="dxa"/>
          </w:tcPr>
          <w:p w:rsidR="000E07C8" w:rsidRDefault="00362B65">
            <w:pPr>
              <w:pStyle w:val="TableParagraph"/>
              <w:spacing w:line="266" w:lineRule="exact"/>
              <w:ind w:left="553"/>
              <w:jc w:val="center"/>
              <w:rPr>
                <w:sz w:val="24"/>
              </w:rPr>
            </w:pPr>
            <w:r>
              <w:rPr>
                <w:spacing w:val="-2"/>
                <w:sz w:val="24"/>
                <w:lang w:val="sr-Cyrl-RS"/>
              </w:rPr>
              <w:t>Ментор</w:t>
            </w:r>
            <w:r w:rsidR="00AC4A11">
              <w:rPr>
                <w:spacing w:val="-2"/>
                <w:sz w:val="24"/>
              </w:rPr>
              <w:t>:</w:t>
            </w:r>
          </w:p>
        </w:tc>
      </w:tr>
      <w:tr w:rsidR="000E07C8">
        <w:trPr>
          <w:trHeight w:val="408"/>
        </w:trPr>
        <w:tc>
          <w:tcPr>
            <w:tcW w:w="3667" w:type="dxa"/>
          </w:tcPr>
          <w:p w:rsidR="000E07C8" w:rsidRPr="00362B65" w:rsidRDefault="00362B65" w:rsidP="00362B65">
            <w:pPr>
              <w:pStyle w:val="TableParagraph"/>
              <w:spacing w:before="133"/>
              <w:ind w:left="0" w:right="551"/>
              <w:jc w:val="center"/>
              <w:rPr>
                <w:sz w:val="24"/>
                <w:lang w:val="sr-Cyrl-RS"/>
              </w:rPr>
            </w:pPr>
            <w:r>
              <w:rPr>
                <w:sz w:val="24"/>
                <w:lang w:val="sr-Cyrl-RS"/>
              </w:rPr>
              <w:t>Немања Станковић,</w:t>
            </w:r>
            <w:r w:rsidR="00AC4A11">
              <w:rPr>
                <w:spacing w:val="-1"/>
                <w:sz w:val="24"/>
              </w:rPr>
              <w:t xml:space="preserve"> </w:t>
            </w:r>
            <w:r>
              <w:rPr>
                <w:sz w:val="24"/>
                <w:lang w:val="sr-Cyrl-RS"/>
              </w:rPr>
              <w:t>17956</w:t>
            </w:r>
          </w:p>
        </w:tc>
        <w:tc>
          <w:tcPr>
            <w:tcW w:w="3523" w:type="dxa"/>
          </w:tcPr>
          <w:p w:rsidR="000E07C8" w:rsidRPr="002F1632" w:rsidRDefault="002F1632">
            <w:pPr>
              <w:pStyle w:val="TableParagraph"/>
              <w:spacing w:before="133"/>
              <w:ind w:left="553" w:right="1"/>
              <w:jc w:val="center"/>
              <w:rPr>
                <w:sz w:val="24"/>
                <w:lang w:val="sr-Cyrl-RS"/>
              </w:rPr>
            </w:pPr>
            <w:r>
              <w:rPr>
                <w:sz w:val="24"/>
                <w:lang w:val="sr-Cyrl-RS"/>
              </w:rPr>
              <w:t>Проф.</w:t>
            </w:r>
            <w:r w:rsidR="00E433DA">
              <w:rPr>
                <w:sz w:val="24"/>
                <w:lang w:val="sr-Cyrl-RS"/>
              </w:rPr>
              <w:t xml:space="preserve"> д</w:t>
            </w:r>
            <w:r>
              <w:rPr>
                <w:sz w:val="24"/>
                <w:lang w:val="sr-Cyrl-RS"/>
              </w:rPr>
              <w:t>р Леонид Стоименов</w:t>
            </w:r>
          </w:p>
        </w:tc>
      </w:tr>
    </w:tbl>
    <w:p w:rsidR="000E07C8" w:rsidRDefault="000E07C8">
      <w:pPr>
        <w:pStyle w:val="BodyText"/>
      </w:pPr>
    </w:p>
    <w:p w:rsidR="000E07C8" w:rsidRDefault="000E07C8">
      <w:pPr>
        <w:pStyle w:val="BodyText"/>
      </w:pPr>
    </w:p>
    <w:p w:rsidR="000E07C8" w:rsidRDefault="000E07C8">
      <w:pPr>
        <w:pStyle w:val="BodyText"/>
      </w:pPr>
    </w:p>
    <w:p w:rsidR="000E07C8" w:rsidRDefault="000E07C8">
      <w:pPr>
        <w:pStyle w:val="BodyText"/>
      </w:pPr>
    </w:p>
    <w:p w:rsidR="000E07C8" w:rsidRPr="00E433DA" w:rsidRDefault="000E07C8">
      <w:pPr>
        <w:pStyle w:val="BodyText"/>
        <w:spacing w:before="2"/>
        <w:rPr>
          <w:lang w:val="sr-Cyrl-RS"/>
        </w:rPr>
      </w:pPr>
    </w:p>
    <w:p w:rsidR="000E07C8" w:rsidRPr="00362B65" w:rsidRDefault="00362B65">
      <w:pPr>
        <w:pStyle w:val="BodyText"/>
        <w:ind w:right="272"/>
        <w:jc w:val="center"/>
        <w:rPr>
          <w:lang w:val="sr-Cyrl-RS"/>
        </w:rPr>
      </w:pPr>
      <w:r>
        <w:rPr>
          <w:lang w:val="sr-Cyrl-RS"/>
        </w:rPr>
        <w:t>Ниш</w:t>
      </w:r>
      <w:r w:rsidR="00AC4A11">
        <w:t>, 20</w:t>
      </w:r>
      <w:r>
        <w:rPr>
          <w:lang w:val="sr-Cyrl-RS"/>
        </w:rPr>
        <w:t>24</w:t>
      </w:r>
      <w:r w:rsidR="00AC4A11">
        <w:t>.</w:t>
      </w:r>
      <w:r w:rsidR="00AC4A11">
        <w:rPr>
          <w:spacing w:val="1"/>
        </w:rPr>
        <w:t xml:space="preserve"> </w:t>
      </w:r>
      <w:r>
        <w:rPr>
          <w:spacing w:val="-2"/>
          <w:lang w:val="sr-Cyrl-RS"/>
        </w:rPr>
        <w:t>година</w:t>
      </w:r>
    </w:p>
    <w:p w:rsidR="000E07C8" w:rsidRDefault="000E07C8">
      <w:pPr>
        <w:jc w:val="center"/>
        <w:sectPr w:rsidR="000E07C8">
          <w:type w:val="continuous"/>
          <w:pgSz w:w="11910" w:h="16850"/>
          <w:pgMar w:top="1520" w:right="1020" w:bottom="280" w:left="1300" w:header="720" w:footer="720" w:gutter="0"/>
          <w:cols w:space="720"/>
        </w:sectPr>
      </w:pPr>
    </w:p>
    <w:p w:rsidR="00215CE3" w:rsidRDefault="00215CE3">
      <w:pPr>
        <w:spacing w:before="69"/>
        <w:ind w:left="118" w:right="6141"/>
        <w:rPr>
          <w:sz w:val="32"/>
          <w:lang w:val="sr-Cyrl-RS"/>
        </w:rPr>
      </w:pPr>
      <w:r>
        <w:rPr>
          <w:sz w:val="32"/>
          <w:lang w:val="sr-Cyrl-RS"/>
        </w:rPr>
        <w:lastRenderedPageBreak/>
        <w:t>Универзитет</w:t>
      </w:r>
      <w:r w:rsidR="00AC4A11">
        <w:rPr>
          <w:sz w:val="32"/>
        </w:rPr>
        <w:t xml:space="preserve"> </w:t>
      </w:r>
      <w:r>
        <w:rPr>
          <w:sz w:val="32"/>
          <w:lang w:val="sr-Cyrl-RS"/>
        </w:rPr>
        <w:t>у Нишу</w:t>
      </w:r>
    </w:p>
    <w:p w:rsidR="000E07C8" w:rsidRPr="00215CE3" w:rsidRDefault="00215CE3">
      <w:pPr>
        <w:spacing w:before="69"/>
        <w:ind w:left="118" w:right="6141"/>
        <w:rPr>
          <w:sz w:val="32"/>
          <w:lang w:val="sr-Cyrl-RS"/>
        </w:rPr>
      </w:pPr>
      <w:r>
        <w:rPr>
          <w:sz w:val="32"/>
          <w:lang w:val="sr-Cyrl-RS"/>
        </w:rPr>
        <w:t>Електронски факултет</w:t>
      </w:r>
    </w:p>
    <w:p w:rsidR="000E07C8" w:rsidRDefault="000E07C8">
      <w:pPr>
        <w:pStyle w:val="BodyText"/>
        <w:spacing w:before="188"/>
        <w:rPr>
          <w:sz w:val="32"/>
        </w:rPr>
      </w:pPr>
    </w:p>
    <w:p w:rsidR="000E07C8" w:rsidRPr="00362B65" w:rsidRDefault="00362B65">
      <w:pPr>
        <w:pStyle w:val="Heading4"/>
      </w:pPr>
      <w:r w:rsidRPr="00362B65">
        <w:rPr>
          <w:b w:val="0"/>
          <w:lang w:val="sr-Cyrl-RS"/>
        </w:rPr>
        <w:t>КЛАСИФИКАЦИЈА ЦРТЕЖА УЗ ПОМОЋ НЕУРОНСКЕ МРЕЖЕ</w:t>
      </w:r>
    </w:p>
    <w:p w:rsidR="000E07C8" w:rsidRDefault="000E07C8">
      <w:pPr>
        <w:pStyle w:val="BodyText"/>
        <w:rPr>
          <w:b/>
        </w:rPr>
      </w:pPr>
    </w:p>
    <w:p w:rsidR="007D65D4" w:rsidRPr="007D65D4" w:rsidRDefault="007D65D4" w:rsidP="007D65D4">
      <w:pPr>
        <w:pStyle w:val="Heading4"/>
        <w:rPr>
          <w:b w:val="0"/>
        </w:rPr>
      </w:pPr>
      <w:r w:rsidRPr="007D65D4">
        <w:rPr>
          <w:b w:val="0"/>
        </w:rPr>
        <w:t>CLASSIFICATION OF DRAWINGS USING A NEURAL NETWORK</w:t>
      </w:r>
    </w:p>
    <w:p w:rsidR="000E07C8" w:rsidRDefault="000E07C8">
      <w:pPr>
        <w:pStyle w:val="BodyText"/>
        <w:spacing w:before="271"/>
        <w:rPr>
          <w:b/>
        </w:rPr>
      </w:pPr>
    </w:p>
    <w:p w:rsidR="00362B65" w:rsidRDefault="00362B65">
      <w:pPr>
        <w:pStyle w:val="BodyText"/>
        <w:ind w:left="118" w:right="6141"/>
        <w:rPr>
          <w:lang w:val="sr-Cyrl-RS"/>
        </w:rPr>
      </w:pPr>
      <w:r>
        <w:rPr>
          <w:lang w:val="sr-Cyrl-RS"/>
        </w:rPr>
        <w:t>Дипломски рад</w:t>
      </w:r>
    </w:p>
    <w:p w:rsidR="00362B65" w:rsidRDefault="00362B65">
      <w:pPr>
        <w:pStyle w:val="BodyText"/>
        <w:ind w:left="118" w:right="6141"/>
        <w:rPr>
          <w:lang w:val="sr-Cyrl-RS"/>
        </w:rPr>
      </w:pPr>
      <w:r>
        <w:rPr>
          <w:lang w:val="sr-Cyrl-RS"/>
        </w:rPr>
        <w:t>Студијски програм</w:t>
      </w:r>
      <w:r w:rsidR="00AC4A11">
        <w:t xml:space="preserve">: </w:t>
      </w:r>
      <w:r>
        <w:rPr>
          <w:lang w:val="sr-Cyrl-RS"/>
        </w:rPr>
        <w:t>Електротехника и рачунарство</w:t>
      </w:r>
    </w:p>
    <w:p w:rsidR="00215CE3" w:rsidRDefault="00362B65" w:rsidP="00362B65">
      <w:pPr>
        <w:pStyle w:val="BodyText"/>
        <w:ind w:left="118" w:right="6141"/>
        <w:rPr>
          <w:lang w:val="sr-Cyrl-RS"/>
        </w:rPr>
      </w:pPr>
      <w:r>
        <w:rPr>
          <w:lang w:val="sr-Cyrl-RS"/>
        </w:rPr>
        <w:t>Модул</w:t>
      </w:r>
      <w:r w:rsidR="00AC4A11">
        <w:t>:</w:t>
      </w:r>
      <w:r>
        <w:rPr>
          <w:lang w:val="sr-Cyrl-RS"/>
        </w:rPr>
        <w:t xml:space="preserve"> </w:t>
      </w:r>
    </w:p>
    <w:p w:rsidR="00362B65" w:rsidRPr="00362B65" w:rsidRDefault="00362B65" w:rsidP="00362B65">
      <w:pPr>
        <w:pStyle w:val="BodyText"/>
        <w:ind w:left="118" w:right="6141"/>
        <w:rPr>
          <w:lang w:val="sr-Cyrl-RS"/>
        </w:rPr>
      </w:pPr>
      <w:r>
        <w:rPr>
          <w:lang w:val="sr-Cyrl-RS"/>
        </w:rPr>
        <w:t>Рачунарство и информатика</w:t>
      </w:r>
    </w:p>
    <w:p w:rsidR="000E07C8" w:rsidRDefault="000E07C8">
      <w:pPr>
        <w:pStyle w:val="BodyText"/>
        <w:spacing w:before="1"/>
      </w:pPr>
    </w:p>
    <w:p w:rsidR="00215CE3" w:rsidRDefault="00362B65">
      <w:pPr>
        <w:pStyle w:val="BodyText"/>
        <w:spacing w:line="480" w:lineRule="auto"/>
        <w:ind w:left="118" w:right="4879"/>
        <w:rPr>
          <w:lang w:val="sr-Cyrl-RS"/>
        </w:rPr>
      </w:pPr>
      <w:r>
        <w:rPr>
          <w:lang w:val="sr-Cyrl-RS"/>
        </w:rPr>
        <w:t>Студент</w:t>
      </w:r>
      <w:r w:rsidR="00AC4A11">
        <w:t>:</w:t>
      </w:r>
    </w:p>
    <w:p w:rsidR="00362B65" w:rsidRDefault="00362B65">
      <w:pPr>
        <w:pStyle w:val="BodyText"/>
        <w:spacing w:line="480" w:lineRule="auto"/>
        <w:ind w:left="118" w:right="4879"/>
        <w:rPr>
          <w:lang w:val="sr-Cyrl-RS"/>
        </w:rPr>
      </w:pPr>
      <w:r>
        <w:rPr>
          <w:lang w:val="sr-Cyrl-RS"/>
        </w:rPr>
        <w:t>Немања Станковић</w:t>
      </w:r>
      <w:r w:rsidR="00AC4A11">
        <w:t>,</w:t>
      </w:r>
      <w:r>
        <w:rPr>
          <w:lang w:val="sr-Cyrl-RS"/>
        </w:rPr>
        <w:t xml:space="preserve"> 17956</w:t>
      </w:r>
    </w:p>
    <w:p w:rsidR="00215CE3" w:rsidRDefault="00362B65">
      <w:pPr>
        <w:pStyle w:val="BodyText"/>
        <w:spacing w:line="480" w:lineRule="auto"/>
        <w:ind w:left="118" w:right="4879"/>
        <w:rPr>
          <w:lang w:val="sr-Cyrl-RS"/>
        </w:rPr>
      </w:pPr>
      <w:r>
        <w:rPr>
          <w:lang w:val="sr-Cyrl-RS"/>
        </w:rPr>
        <w:t>Ментор</w:t>
      </w:r>
      <w:r w:rsidR="00AC4A11">
        <w:t>:</w:t>
      </w:r>
    </w:p>
    <w:p w:rsidR="000E07C8" w:rsidRDefault="00AC4A11">
      <w:pPr>
        <w:pStyle w:val="BodyText"/>
        <w:spacing w:line="480" w:lineRule="auto"/>
        <w:ind w:left="118" w:right="4879"/>
      </w:pPr>
      <w:r>
        <w:t xml:space="preserve"> </w:t>
      </w:r>
      <w:r w:rsidR="002F1632" w:rsidRPr="002F1632">
        <w:t>Проф.</w:t>
      </w:r>
      <w:r w:rsidR="002F1632">
        <w:rPr>
          <w:lang w:val="sr-Cyrl-RS"/>
        </w:rPr>
        <w:t xml:space="preserve"> </w:t>
      </w:r>
      <w:r w:rsidR="002F1632" w:rsidRPr="002F1632">
        <w:t>др Леонид Стоименов</w:t>
      </w:r>
    </w:p>
    <w:p w:rsidR="000E07C8" w:rsidRDefault="000E07C8">
      <w:pPr>
        <w:pStyle w:val="BodyText"/>
      </w:pPr>
    </w:p>
    <w:p w:rsidR="00AC4A11" w:rsidRPr="00AC4A11" w:rsidRDefault="00362B65" w:rsidP="00DE0C96">
      <w:pPr>
        <w:ind w:left="118"/>
        <w:jc w:val="both"/>
        <w:rPr>
          <w:i/>
          <w:sz w:val="24"/>
          <w:lang w:val="sr-Cyrl-RS"/>
        </w:rPr>
      </w:pPr>
      <w:r>
        <w:rPr>
          <w:sz w:val="24"/>
          <w:u w:val="single"/>
          <w:lang w:val="sr-Cyrl-RS"/>
        </w:rPr>
        <w:t>Задатак</w:t>
      </w:r>
      <w:r w:rsidR="00AC4A11">
        <w:rPr>
          <w:sz w:val="24"/>
        </w:rPr>
        <w:t>:</w:t>
      </w:r>
      <w:r w:rsidR="00AC4A11">
        <w:rPr>
          <w:spacing w:val="-3"/>
          <w:sz w:val="24"/>
        </w:rPr>
        <w:t xml:space="preserve"> </w:t>
      </w:r>
      <w:r w:rsidR="00AC4A11">
        <w:rPr>
          <w:i/>
          <w:sz w:val="24"/>
          <w:lang w:val="sr-Cyrl-RS"/>
        </w:rPr>
        <w:t>Имплементација система који погађа шта је корисник нацртао помоћу неуронске мреже</w:t>
      </w:r>
      <w:r w:rsidR="00E433DA">
        <w:rPr>
          <w:i/>
          <w:sz w:val="24"/>
          <w:lang w:val="sr-Cyrl-RS"/>
        </w:rPr>
        <w:t>,</w:t>
      </w:r>
      <w:r w:rsidR="00AC4A11">
        <w:rPr>
          <w:i/>
          <w:sz w:val="24"/>
          <w:lang w:val="sr-Cyrl-RS"/>
        </w:rPr>
        <w:t xml:space="preserve"> односно класификација цртежа у категорије за које је систем научен да препозна цртеже</w:t>
      </w:r>
    </w:p>
    <w:p w:rsidR="000E07C8" w:rsidRDefault="000E07C8">
      <w:pPr>
        <w:pStyle w:val="BodyText"/>
        <w:rPr>
          <w:i/>
        </w:rPr>
      </w:pPr>
    </w:p>
    <w:p w:rsidR="00D66D83" w:rsidRDefault="00D66D83" w:rsidP="00D66D83">
      <w:pPr>
        <w:pStyle w:val="BodyText"/>
        <w:spacing w:line="360" w:lineRule="auto"/>
        <w:rPr>
          <w:i/>
        </w:rPr>
      </w:pPr>
    </w:p>
    <w:p w:rsidR="00D66D83" w:rsidRDefault="00D66D83" w:rsidP="00D66D83">
      <w:pPr>
        <w:pStyle w:val="BodyText"/>
        <w:spacing w:line="360" w:lineRule="auto"/>
      </w:pPr>
      <w:r w:rsidRPr="00D66D83">
        <w:t xml:space="preserve">Датум пријаве рада: </w:t>
      </w:r>
      <w:r w:rsidRPr="00D66D83">
        <w:tab/>
      </w:r>
      <w:r w:rsidRPr="00D66D83">
        <w:rPr>
          <w:u w:val="single"/>
        </w:rPr>
        <w:t>_______________</w:t>
      </w:r>
    </w:p>
    <w:p w:rsidR="00D66D83" w:rsidRDefault="00D66D83" w:rsidP="00D66D83">
      <w:pPr>
        <w:pStyle w:val="BodyText"/>
        <w:spacing w:line="360" w:lineRule="auto"/>
      </w:pPr>
      <w:r w:rsidRPr="00D66D83">
        <w:t xml:space="preserve">Датум предаје рада: </w:t>
      </w:r>
      <w:r w:rsidRPr="00D66D83">
        <w:tab/>
      </w:r>
      <w:r w:rsidRPr="00D66D83">
        <w:rPr>
          <w:u w:val="single"/>
        </w:rPr>
        <w:t>_______________</w:t>
      </w:r>
    </w:p>
    <w:p w:rsidR="00D66D83" w:rsidRDefault="00D66D83" w:rsidP="00D66D83">
      <w:pPr>
        <w:pStyle w:val="BodyText"/>
      </w:pPr>
      <w:r w:rsidRPr="00D66D83">
        <w:t xml:space="preserve">Датум одбране:         </w:t>
      </w:r>
      <w:r w:rsidRPr="00D66D83">
        <w:rPr>
          <w:u w:val="single"/>
        </w:rPr>
        <w:t>_______________</w:t>
      </w:r>
    </w:p>
    <w:p w:rsidR="00D66D83" w:rsidRDefault="00D66D83" w:rsidP="00D66D83">
      <w:pPr>
        <w:pStyle w:val="BodyText"/>
      </w:pPr>
    </w:p>
    <w:p w:rsidR="00D66D83" w:rsidRDefault="00D66D83" w:rsidP="00D66D83">
      <w:pPr>
        <w:pStyle w:val="BodyText"/>
        <w:rPr>
          <w:u w:val="single"/>
          <w:lang w:val="sr-Cyrl-RS"/>
        </w:rPr>
      </w:pPr>
      <w:r>
        <w:tab/>
      </w:r>
      <w:r>
        <w:tab/>
      </w:r>
      <w:r>
        <w:tab/>
      </w:r>
      <w:r>
        <w:tab/>
      </w:r>
      <w:r>
        <w:tab/>
      </w:r>
      <w:r>
        <w:tab/>
      </w:r>
      <w:r>
        <w:tab/>
      </w:r>
      <w:r>
        <w:tab/>
      </w:r>
      <w:r w:rsidRPr="00D66D83">
        <w:rPr>
          <w:u w:val="single"/>
          <w:lang w:val="sr-Cyrl-RS"/>
        </w:rPr>
        <w:t>Комисија</w:t>
      </w:r>
    </w:p>
    <w:p w:rsidR="00D66D83" w:rsidRPr="00D66D83" w:rsidRDefault="00D66D83" w:rsidP="00D66D83">
      <w:pPr>
        <w:pStyle w:val="BodyText"/>
        <w:rPr>
          <w:u w:val="single"/>
          <w:lang w:val="sr-Cyrl-RS"/>
        </w:rPr>
      </w:pPr>
    </w:p>
    <w:p w:rsidR="00D66D83" w:rsidRDefault="00D66D83" w:rsidP="00D66D83">
      <w:pPr>
        <w:pStyle w:val="BodyText"/>
        <w:rPr>
          <w:lang w:val="sr-Cyrl-RS"/>
        </w:rPr>
      </w:pPr>
    </w:p>
    <w:p w:rsidR="00D66D83" w:rsidRDefault="00D66D83" w:rsidP="00D66D83">
      <w:pPr>
        <w:pStyle w:val="BodyText"/>
        <w:rPr>
          <w:u w:val="single"/>
        </w:rPr>
      </w:pP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sidRPr="00D66D83">
        <w:rPr>
          <w:u w:val="single"/>
        </w:rPr>
        <w:t>_______________________________</w:t>
      </w:r>
    </w:p>
    <w:p w:rsidR="00D66D83" w:rsidRDefault="00D66D83" w:rsidP="00D66D83">
      <w:pPr>
        <w:pStyle w:val="BodyText"/>
        <w:rPr>
          <w:lang w:val="sr-Cyrl-RS"/>
        </w:rPr>
      </w:pPr>
      <w:r>
        <w:tab/>
      </w:r>
      <w:r>
        <w:tab/>
      </w:r>
      <w:r>
        <w:tab/>
      </w:r>
      <w:r>
        <w:tab/>
      </w:r>
      <w:r>
        <w:tab/>
      </w:r>
      <w:r>
        <w:tab/>
      </w:r>
      <w:r>
        <w:tab/>
      </w:r>
      <w:r>
        <w:tab/>
      </w:r>
      <w:r>
        <w:rPr>
          <w:u w:val="single"/>
          <w:lang w:val="sr-Cyrl-RS"/>
        </w:rPr>
        <w:t>Председник</w:t>
      </w:r>
    </w:p>
    <w:p w:rsidR="00D66D83" w:rsidRDefault="00D66D83" w:rsidP="00D66D83">
      <w:pPr>
        <w:pStyle w:val="BodyText"/>
        <w:rPr>
          <w:lang w:val="sr-Cyrl-RS"/>
        </w:rPr>
      </w:pPr>
    </w:p>
    <w:p w:rsidR="00D66D83" w:rsidRDefault="00D66D83" w:rsidP="00D66D83">
      <w:pPr>
        <w:pStyle w:val="BodyText"/>
        <w:rPr>
          <w:u w:val="single"/>
        </w:rPr>
      </w:pP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sidRPr="00D66D83">
        <w:rPr>
          <w:u w:val="single"/>
        </w:rPr>
        <w:t>_______________________________</w:t>
      </w:r>
    </w:p>
    <w:p w:rsidR="00D66D83" w:rsidRPr="00D66D83" w:rsidRDefault="00D66D83" w:rsidP="00D66D83">
      <w:pPr>
        <w:pStyle w:val="BodyText"/>
        <w:rPr>
          <w:lang w:val="sr-Cyrl-RS"/>
        </w:rPr>
      </w:pPr>
      <w:r>
        <w:tab/>
      </w:r>
      <w:r>
        <w:tab/>
      </w:r>
      <w:r>
        <w:tab/>
      </w:r>
      <w:r>
        <w:tab/>
      </w:r>
      <w:r>
        <w:tab/>
      </w:r>
      <w:r>
        <w:tab/>
      </w:r>
      <w:r>
        <w:tab/>
      </w:r>
      <w:r>
        <w:tab/>
      </w:r>
      <w:r>
        <w:rPr>
          <w:u w:val="single"/>
          <w:lang w:val="sr-Cyrl-RS"/>
        </w:rPr>
        <w:t>Члан</w:t>
      </w:r>
    </w:p>
    <w:p w:rsidR="00D66D83" w:rsidRDefault="00D66D83" w:rsidP="00D66D83">
      <w:pPr>
        <w:pStyle w:val="BodyText"/>
        <w:rPr>
          <w:lang w:val="sr-Cyrl-RS"/>
        </w:rPr>
      </w:pPr>
    </w:p>
    <w:p w:rsidR="00D66D83" w:rsidRDefault="00D66D83" w:rsidP="00D66D83">
      <w:pPr>
        <w:pStyle w:val="BodyText"/>
        <w:rPr>
          <w:u w:val="single"/>
          <w:lang w:val="sr-Cyrl-RS"/>
        </w:rPr>
      </w:pP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sidRPr="00D66D83">
        <w:rPr>
          <w:u w:val="single"/>
        </w:rPr>
        <w:t>_______________________________</w:t>
      </w:r>
    </w:p>
    <w:p w:rsidR="00D66D83" w:rsidRPr="00D66D83" w:rsidRDefault="00D66D83" w:rsidP="00D66D83">
      <w:pPr>
        <w:pStyle w:val="BodyText"/>
        <w:rPr>
          <w:u w:val="single"/>
          <w:lang w:val="sr-Cyrl-RS"/>
        </w:rPr>
      </w:pP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Pr>
          <w:lang w:val="sr-Cyrl-RS"/>
        </w:rPr>
        <w:tab/>
      </w:r>
      <w:r w:rsidRPr="00D66D83">
        <w:rPr>
          <w:u w:val="single"/>
          <w:lang w:val="sr-Cyrl-RS"/>
        </w:rPr>
        <w:t>Члан</w:t>
      </w:r>
    </w:p>
    <w:p w:rsidR="00C369AA" w:rsidRPr="00D66D83" w:rsidRDefault="00C369AA" w:rsidP="00C369AA">
      <w:pPr>
        <w:pStyle w:val="BodyText"/>
        <w:spacing w:before="120"/>
        <w:rPr>
          <w:i/>
          <w:lang w:val="sr-Cyrl-RS"/>
        </w:rPr>
      </w:pPr>
    </w:p>
    <w:p w:rsidR="000E07C8" w:rsidDel="00EF62E9" w:rsidRDefault="000E07C8" w:rsidP="00EF62E9">
      <w:pPr>
        <w:pStyle w:val="BodyText"/>
        <w:spacing w:before="194"/>
        <w:rPr>
          <w:del w:id="0" w:author="Leonid Stoimenov" w:date="2024-11-21T09:51:00Z"/>
        </w:rPr>
        <w:sectPr w:rsidR="000E07C8" w:rsidDel="00EF62E9">
          <w:pgSz w:w="11910" w:h="16850"/>
          <w:pgMar w:top="1340" w:right="1020" w:bottom="280" w:left="1300" w:header="720" w:footer="720" w:gutter="0"/>
          <w:cols w:space="720"/>
        </w:sectPr>
      </w:pPr>
    </w:p>
    <w:p w:rsidR="00362B65" w:rsidRPr="00C369AA" w:rsidRDefault="00362B65" w:rsidP="00C369AA">
      <w:pPr>
        <w:ind w:right="278"/>
        <w:rPr>
          <w:sz w:val="24"/>
          <w:szCs w:val="24"/>
          <w:lang w:val="sr-Cyrl-RS"/>
        </w:rPr>
      </w:pPr>
      <w:r w:rsidRPr="00C369AA">
        <w:rPr>
          <w:sz w:val="24"/>
          <w:szCs w:val="24"/>
          <w:lang w:val="sr-Cyrl-RS"/>
        </w:rPr>
        <w:lastRenderedPageBreak/>
        <w:t>КЛАСИФИКАЦИЈА ЦРТЕЖА УЗ ПОМОЋ НЕУРОНСКЕ МРЕЖЕ</w:t>
      </w:r>
    </w:p>
    <w:p w:rsidR="00362B65" w:rsidRPr="00362B65" w:rsidRDefault="00362B65" w:rsidP="00362B65">
      <w:pPr>
        <w:jc w:val="both"/>
        <w:rPr>
          <w:sz w:val="24"/>
          <w:szCs w:val="24"/>
        </w:rPr>
      </w:pPr>
    </w:p>
    <w:p w:rsidR="00362B65" w:rsidRPr="00362B65" w:rsidRDefault="00362B65" w:rsidP="00D00B7C">
      <w:pPr>
        <w:jc w:val="center"/>
        <w:rPr>
          <w:b/>
          <w:bCs/>
          <w:sz w:val="24"/>
          <w:szCs w:val="24"/>
          <w:lang w:val="sr-Cyrl-RS"/>
        </w:rPr>
      </w:pPr>
      <w:r>
        <w:rPr>
          <w:b/>
          <w:bCs/>
          <w:sz w:val="24"/>
          <w:szCs w:val="24"/>
          <w:lang w:val="sr-Cyrl-RS"/>
        </w:rPr>
        <w:t>САЖЕТАК</w:t>
      </w:r>
    </w:p>
    <w:p w:rsidR="00362B65" w:rsidRPr="00362B65" w:rsidRDefault="00362B65" w:rsidP="00362B65">
      <w:pPr>
        <w:jc w:val="both"/>
        <w:rPr>
          <w:b/>
          <w:sz w:val="24"/>
          <w:szCs w:val="24"/>
        </w:rPr>
      </w:pPr>
    </w:p>
    <w:p w:rsidR="00362B65" w:rsidRPr="00362B65" w:rsidRDefault="00362B65" w:rsidP="00362B65">
      <w:pPr>
        <w:jc w:val="both"/>
        <w:rPr>
          <w:b/>
          <w:sz w:val="24"/>
          <w:szCs w:val="24"/>
        </w:rPr>
      </w:pPr>
    </w:p>
    <w:p w:rsidR="00362B65" w:rsidRPr="00AC4A11" w:rsidRDefault="002F1632" w:rsidP="00DE0C96">
      <w:pPr>
        <w:ind w:firstLine="720"/>
        <w:jc w:val="both"/>
        <w:rPr>
          <w:sz w:val="24"/>
          <w:szCs w:val="24"/>
          <w:lang w:val="sr-Cyrl-RS"/>
        </w:rPr>
      </w:pPr>
      <w:r>
        <w:rPr>
          <w:sz w:val="24"/>
          <w:szCs w:val="24"/>
          <w:lang w:val="sr-Cyrl-RS"/>
        </w:rPr>
        <w:t xml:space="preserve">Циљ је саставити систем који ће на основу цртежа да научи алгоритме и шаблоне по којима се категорије цртежа међусобно разликују и да успешно и сам препозна </w:t>
      </w:r>
      <w:r w:rsidR="00DA38C9">
        <w:rPr>
          <w:sz w:val="24"/>
          <w:szCs w:val="24"/>
          <w:lang w:val="sr-Cyrl-RS"/>
        </w:rPr>
        <w:t>шта се налази на цртежу који пре није никада видео</w:t>
      </w:r>
      <w:r>
        <w:rPr>
          <w:sz w:val="24"/>
          <w:szCs w:val="24"/>
          <w:lang w:val="sr-Cyrl-RS"/>
        </w:rPr>
        <w:t>.</w:t>
      </w:r>
      <w:r w:rsidR="00D00B7C">
        <w:rPr>
          <w:sz w:val="24"/>
          <w:szCs w:val="24"/>
          <w:lang w:val="sr-Cyrl-RS"/>
        </w:rPr>
        <w:t xml:space="preserve"> Систем се реализује помоћу неуронске мреже која као улаз узима слике из базе података и на основу њих учи наведене карактеристике за препознавање. Омогућава кориснику да и сам размотри како систем функционише тако што му пружа поље за цртање и у реалном времену му приказује своју претпоставку о томе шта је на слици. Даје му могућност да провери тачност резултата над тестираним подацима. И да и сам врши процес тренирања притиском на дугме.</w:t>
      </w:r>
      <w:r w:rsidR="00720C2A">
        <w:rPr>
          <w:sz w:val="24"/>
          <w:szCs w:val="24"/>
          <w:lang w:val="sr-Cyrl-RS"/>
        </w:rPr>
        <w:t xml:space="preserve"> </w:t>
      </w:r>
    </w:p>
    <w:p w:rsidR="00362B65" w:rsidRPr="00362B65" w:rsidRDefault="00362B65" w:rsidP="00362B65">
      <w:pPr>
        <w:jc w:val="both"/>
        <w:rPr>
          <w:sz w:val="24"/>
          <w:szCs w:val="24"/>
        </w:rPr>
      </w:pPr>
    </w:p>
    <w:p w:rsidR="000E07C8" w:rsidRPr="00D00B7C" w:rsidRDefault="00D00B7C" w:rsidP="00D00B7C">
      <w:pPr>
        <w:jc w:val="both"/>
        <w:rPr>
          <w:b/>
          <w:sz w:val="24"/>
          <w:szCs w:val="24"/>
        </w:rPr>
        <w:sectPr w:rsidR="000E07C8" w:rsidRPr="00D00B7C">
          <w:pgSz w:w="11910" w:h="16850"/>
          <w:pgMar w:top="1340" w:right="1020" w:bottom="280" w:left="1300" w:header="720" w:footer="720" w:gutter="0"/>
          <w:cols w:space="720"/>
        </w:sectPr>
      </w:pPr>
      <w:r w:rsidRPr="00D00B7C">
        <w:rPr>
          <w:b/>
          <w:sz w:val="24"/>
          <w:szCs w:val="24"/>
          <w:lang w:val="sr-Cyrl-RS"/>
        </w:rPr>
        <w:t>Кључне речи</w:t>
      </w:r>
      <w:r w:rsidR="00362B65" w:rsidRPr="00D00B7C">
        <w:rPr>
          <w:sz w:val="24"/>
          <w:szCs w:val="24"/>
        </w:rPr>
        <w:t xml:space="preserve">: </w:t>
      </w:r>
      <w:r w:rsidRPr="00D00B7C">
        <w:rPr>
          <w:sz w:val="24"/>
          <w:szCs w:val="24"/>
          <w:lang w:val="sr-Cyrl-RS"/>
        </w:rPr>
        <w:t>Неурон, неуронска мрежа, дубоко учење, цртање, препознавање цртежа</w:t>
      </w:r>
    </w:p>
    <w:p w:rsidR="000E07C8" w:rsidRDefault="00C369AA">
      <w:pPr>
        <w:pStyle w:val="BodyText"/>
      </w:pPr>
      <w:r w:rsidRPr="00C369AA">
        <w:lastRenderedPageBreak/>
        <w:t>CLASSIFICATION OF DRAWINGS USING A NEURAL NETWORK</w:t>
      </w:r>
    </w:p>
    <w:p w:rsidR="00C369AA" w:rsidRDefault="00C369AA">
      <w:pPr>
        <w:pStyle w:val="BodyText"/>
      </w:pPr>
    </w:p>
    <w:p w:rsidR="000E07C8" w:rsidRDefault="000E07C8">
      <w:pPr>
        <w:pStyle w:val="BodyText"/>
        <w:spacing w:before="5"/>
      </w:pPr>
    </w:p>
    <w:p w:rsidR="000E07C8" w:rsidRDefault="00AC4A11">
      <w:pPr>
        <w:pStyle w:val="Heading4"/>
        <w:ind w:left="0" w:right="276"/>
        <w:jc w:val="center"/>
      </w:pPr>
      <w:r>
        <w:rPr>
          <w:spacing w:val="-2"/>
        </w:rPr>
        <w:t>ABSTRACT</w:t>
      </w:r>
    </w:p>
    <w:p w:rsidR="000E07C8" w:rsidRDefault="000E07C8">
      <w:pPr>
        <w:pStyle w:val="BodyText"/>
      </w:pPr>
    </w:p>
    <w:p w:rsidR="00D14815" w:rsidRDefault="00D14815" w:rsidP="00DE0C96">
      <w:pPr>
        <w:pStyle w:val="BodyText"/>
        <w:ind w:firstLine="720"/>
        <w:jc w:val="both"/>
      </w:pPr>
      <w:r w:rsidRPr="00D14815">
        <w:t>The goal is to put to</w:t>
      </w:r>
      <w:r w:rsidR="00E433DA">
        <w:t xml:space="preserve">gether a system that will </w:t>
      </w:r>
      <w:r w:rsidR="00E433DA" w:rsidRPr="00D14815">
        <w:t>learn algorithms and templates</w:t>
      </w:r>
      <w:r w:rsidRPr="00D14815">
        <w:t xml:space="preserve">, on the basis of drawings by which the categories of drawings differ from each other and to successfully recognize </w:t>
      </w:r>
      <w:r w:rsidR="00DA38C9">
        <w:t>new, never seen before, drawings</w:t>
      </w:r>
      <w:r w:rsidRPr="00D14815">
        <w:t xml:space="preserve">. The system is implemented using a neural network that takes images from the database as input and </w:t>
      </w:r>
      <w:r w:rsidR="00E433DA">
        <w:t>use them to learn</w:t>
      </w:r>
      <w:r w:rsidRPr="00D14815">
        <w:t xml:space="preserve"> specified </w:t>
      </w:r>
      <w:r w:rsidR="00E433DA">
        <w:t xml:space="preserve">characteristics for recognition. </w:t>
      </w:r>
      <w:r w:rsidRPr="00D14815">
        <w:t xml:space="preserve">It allows the user to </w:t>
      </w:r>
      <w:r>
        <w:t xml:space="preserve">see </w:t>
      </w:r>
      <w:r w:rsidRPr="00D14815">
        <w:t>for himself how the system works by providing him with a drawing fie</w:t>
      </w:r>
      <w:r>
        <w:t xml:space="preserve">ld and showing neural network’s </w:t>
      </w:r>
      <w:r w:rsidRPr="00D14815">
        <w:t>guess</w:t>
      </w:r>
      <w:r>
        <w:t>es</w:t>
      </w:r>
      <w:r w:rsidRPr="00D14815">
        <w:t xml:space="preserve"> about what is in the picture. It gives him the possibility to check the accuracy of the results on the tested data. And that he </w:t>
      </w:r>
      <w:r>
        <w:t>can activate</w:t>
      </w:r>
      <w:r w:rsidRPr="00D14815">
        <w:t xml:space="preserve"> training process himself </w:t>
      </w:r>
      <w:r>
        <w:t>on a click of a</w:t>
      </w:r>
      <w:r w:rsidRPr="00D14815">
        <w:t xml:space="preserve"> button.</w:t>
      </w:r>
    </w:p>
    <w:p w:rsidR="00D14815" w:rsidRDefault="00D14815">
      <w:pPr>
        <w:pStyle w:val="BodyText"/>
      </w:pPr>
    </w:p>
    <w:p w:rsidR="000E07C8" w:rsidRDefault="00D00B7C" w:rsidP="00DE0C96">
      <w:pPr>
        <w:pStyle w:val="BodyText"/>
        <w:jc w:val="both"/>
      </w:pPr>
      <w:r>
        <w:rPr>
          <w:b/>
        </w:rPr>
        <w:t>Keywords</w:t>
      </w:r>
      <w:r w:rsidR="00AC4A11">
        <w:t>:</w:t>
      </w:r>
      <w:r w:rsidR="00AC4A11">
        <w:rPr>
          <w:spacing w:val="40"/>
        </w:rPr>
        <w:t xml:space="preserve"> </w:t>
      </w:r>
      <w:r>
        <w:t>neuron, neural network, deep learning, drawing, drawing recognition</w:t>
      </w:r>
    </w:p>
    <w:p w:rsidR="000E07C8" w:rsidRDefault="000E07C8">
      <w:pPr>
        <w:sectPr w:rsidR="000E07C8">
          <w:pgSz w:w="11910" w:h="16850"/>
          <w:pgMar w:top="1340" w:right="1020" w:bottom="280" w:left="1300" w:header="720" w:footer="720" w:gutter="0"/>
          <w:cols w:space="720"/>
        </w:sectPr>
      </w:pPr>
    </w:p>
    <w:p w:rsidR="000E07C8" w:rsidRPr="00347C1A" w:rsidRDefault="00347C1A" w:rsidP="00E433DA">
      <w:pPr>
        <w:spacing w:before="71"/>
        <w:ind w:right="275"/>
        <w:jc w:val="center"/>
        <w:rPr>
          <w:b/>
          <w:sz w:val="28"/>
          <w:lang w:val="sr-Cyrl-RS"/>
        </w:rPr>
      </w:pPr>
      <w:r>
        <w:rPr>
          <w:b/>
          <w:spacing w:val="-2"/>
          <w:sz w:val="28"/>
          <w:lang w:val="sr-Cyrl-RS"/>
        </w:rPr>
        <w:lastRenderedPageBreak/>
        <w:t>САДРЖАЈ</w:t>
      </w:r>
    </w:p>
    <w:sdt>
      <w:sdtPr>
        <w:rPr>
          <w:rFonts w:ascii="Times New Roman" w:eastAsia="Times New Roman" w:hAnsi="Times New Roman" w:cs="Times New Roman"/>
          <w:b w:val="0"/>
          <w:bCs w:val="0"/>
          <w:color w:val="auto"/>
          <w:sz w:val="22"/>
          <w:szCs w:val="22"/>
          <w:lang w:eastAsia="en-US"/>
        </w:rPr>
        <w:id w:val="538404775"/>
        <w:docPartObj>
          <w:docPartGallery w:val="Table of Contents"/>
          <w:docPartUnique/>
        </w:docPartObj>
      </w:sdtPr>
      <w:sdtEndPr>
        <w:rPr>
          <w:noProof/>
        </w:rPr>
      </w:sdtEndPr>
      <w:sdtContent>
        <w:p w:rsidR="000126F2" w:rsidRPr="00CF0484" w:rsidRDefault="000126F2" w:rsidP="00864DBB">
          <w:pPr>
            <w:pStyle w:val="TOCHeading"/>
            <w:jc w:val="center"/>
            <w:rPr>
              <w:lang w:val="sr-Cyrl-RS"/>
            </w:rPr>
          </w:pPr>
        </w:p>
        <w:p w:rsidR="00864DBB" w:rsidRDefault="000126F2">
          <w:pPr>
            <w:pStyle w:val="TOC1"/>
            <w:tabs>
              <w:tab w:val="left" w:pos="603"/>
              <w:tab w:val="right" w:leader="dot" w:pos="9580"/>
            </w:tabs>
            <w:rPr>
              <w:rFonts w:asciiTheme="minorHAnsi" w:eastAsiaTheme="minorEastAsia" w:hAnsiTheme="minorHAnsi" w:cstheme="minorBidi"/>
              <w:b w:val="0"/>
              <w:bCs w:val="0"/>
              <w:noProof/>
              <w:sz w:val="22"/>
              <w:szCs w:val="22"/>
              <w:lang w:val="sr-Latn-RS" w:eastAsia="sr-Latn-RS"/>
            </w:rPr>
          </w:pPr>
          <w:r>
            <w:fldChar w:fldCharType="begin"/>
          </w:r>
          <w:r>
            <w:instrText xml:space="preserve"> TOC \o "1-3" \h \z \u </w:instrText>
          </w:r>
          <w:r>
            <w:fldChar w:fldCharType="separate"/>
          </w:r>
          <w:hyperlink w:anchor="_Toc182517012" w:history="1">
            <w:r w:rsidR="00864DBB" w:rsidRPr="00C966A9">
              <w:rPr>
                <w:rStyle w:val="Hyperlink"/>
                <w:noProof/>
              </w:rPr>
              <w:t>1.</w:t>
            </w:r>
            <w:r w:rsidR="00864DBB">
              <w:rPr>
                <w:rFonts w:asciiTheme="minorHAnsi" w:eastAsiaTheme="minorEastAsia" w:hAnsiTheme="minorHAnsi" w:cstheme="minorBidi"/>
                <w:b w:val="0"/>
                <w:bCs w:val="0"/>
                <w:noProof/>
                <w:sz w:val="22"/>
                <w:szCs w:val="22"/>
                <w:lang w:val="sr-Latn-RS" w:eastAsia="sr-Latn-RS"/>
              </w:rPr>
              <w:tab/>
            </w:r>
            <w:r w:rsidR="00864DBB" w:rsidRPr="00C966A9">
              <w:rPr>
                <w:rStyle w:val="Hyperlink"/>
                <w:noProof/>
                <w:spacing w:val="-4"/>
                <w:lang w:val="sr-Cyrl-RS"/>
              </w:rPr>
              <w:t>УВОД</w:t>
            </w:r>
            <w:r w:rsidR="00864DBB">
              <w:rPr>
                <w:noProof/>
                <w:webHidden/>
              </w:rPr>
              <w:tab/>
            </w:r>
            <w:r w:rsidR="00864DBB">
              <w:rPr>
                <w:noProof/>
                <w:webHidden/>
              </w:rPr>
              <w:fldChar w:fldCharType="begin"/>
            </w:r>
            <w:r w:rsidR="00864DBB">
              <w:rPr>
                <w:noProof/>
                <w:webHidden/>
              </w:rPr>
              <w:instrText xml:space="preserve"> PAGEREF _Toc182517012 \h </w:instrText>
            </w:r>
            <w:r w:rsidR="00864DBB">
              <w:rPr>
                <w:noProof/>
                <w:webHidden/>
              </w:rPr>
            </w:r>
            <w:r w:rsidR="00864DBB">
              <w:rPr>
                <w:noProof/>
                <w:webHidden/>
              </w:rPr>
              <w:fldChar w:fldCharType="separate"/>
            </w:r>
            <w:r w:rsidR="00213E18">
              <w:rPr>
                <w:noProof/>
                <w:webHidden/>
              </w:rPr>
              <w:t>6</w:t>
            </w:r>
            <w:r w:rsidR="00864DBB">
              <w:rPr>
                <w:noProof/>
                <w:webHidden/>
              </w:rPr>
              <w:fldChar w:fldCharType="end"/>
            </w:r>
          </w:hyperlink>
        </w:p>
        <w:p w:rsidR="00864DBB" w:rsidRDefault="00126B8E" w:rsidP="00864DBB">
          <w:pPr>
            <w:pStyle w:val="TOC1"/>
            <w:tabs>
              <w:tab w:val="left" w:pos="1320"/>
              <w:tab w:val="right" w:leader="dot" w:pos="9580"/>
            </w:tabs>
            <w:jc w:val="left"/>
            <w:rPr>
              <w:rFonts w:asciiTheme="minorHAnsi" w:eastAsiaTheme="minorEastAsia" w:hAnsiTheme="minorHAnsi" w:cstheme="minorBidi"/>
              <w:b w:val="0"/>
              <w:bCs w:val="0"/>
              <w:noProof/>
              <w:sz w:val="22"/>
              <w:szCs w:val="22"/>
              <w:lang w:val="sr-Latn-RS" w:eastAsia="sr-Latn-RS"/>
            </w:rPr>
          </w:pPr>
          <w:hyperlink w:anchor="_Toc182517013" w:history="1">
            <w:r w:rsidR="00864DBB" w:rsidRPr="00C966A9">
              <w:rPr>
                <w:rStyle w:val="Hyperlink"/>
                <w:noProof/>
                <w:lang w:val="sr-Cyrl-RS"/>
              </w:rPr>
              <w:t>2.</w:t>
            </w:r>
            <w:r w:rsidR="00864DBB">
              <w:rPr>
                <w:rFonts w:asciiTheme="minorHAnsi" w:eastAsiaTheme="minorEastAsia" w:hAnsiTheme="minorHAnsi" w:cstheme="minorBidi"/>
                <w:b w:val="0"/>
                <w:bCs w:val="0"/>
                <w:noProof/>
                <w:sz w:val="22"/>
                <w:szCs w:val="22"/>
                <w:lang w:val="sr-Cyrl-RS" w:eastAsia="sr-Latn-RS"/>
              </w:rPr>
              <w:t xml:space="preserve">        </w:t>
            </w:r>
            <w:r w:rsidR="00864DBB" w:rsidRPr="00C966A9">
              <w:rPr>
                <w:rStyle w:val="Hyperlink"/>
                <w:noProof/>
                <w:lang w:val="sr-Cyrl-RS"/>
              </w:rPr>
              <w:t>Примена неуронске мреже за одређивање функционалне зависности</w:t>
            </w:r>
            <w:r w:rsidR="00864DBB">
              <w:rPr>
                <w:noProof/>
                <w:webHidden/>
              </w:rPr>
              <w:tab/>
            </w:r>
            <w:r w:rsidR="00864DBB">
              <w:rPr>
                <w:noProof/>
                <w:webHidden/>
              </w:rPr>
              <w:fldChar w:fldCharType="begin"/>
            </w:r>
            <w:r w:rsidR="00864DBB">
              <w:rPr>
                <w:noProof/>
                <w:webHidden/>
              </w:rPr>
              <w:instrText xml:space="preserve"> PAGEREF _Toc182517013 \h </w:instrText>
            </w:r>
            <w:r w:rsidR="00864DBB">
              <w:rPr>
                <w:noProof/>
                <w:webHidden/>
              </w:rPr>
            </w:r>
            <w:r w:rsidR="00864DBB">
              <w:rPr>
                <w:noProof/>
                <w:webHidden/>
              </w:rPr>
              <w:fldChar w:fldCharType="separate"/>
            </w:r>
            <w:r w:rsidR="00213E18">
              <w:rPr>
                <w:noProof/>
                <w:webHidden/>
              </w:rPr>
              <w:t>7</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14" w:history="1">
            <w:r w:rsidR="00864DBB" w:rsidRPr="00C966A9">
              <w:rPr>
                <w:rStyle w:val="Hyperlink"/>
                <w:noProof/>
                <w:lang w:val="sr-Latn-RS"/>
              </w:rPr>
              <w:t>2</w:t>
            </w:r>
            <w:r w:rsidR="00864DBB" w:rsidRPr="00C966A9">
              <w:rPr>
                <w:rStyle w:val="Hyperlink"/>
                <w:noProof/>
                <w:lang w:val="sr-Cyrl-RS"/>
              </w:rPr>
              <w:t>.1.Одређивање линеарне зависности помоћу неуронске мреже</w:t>
            </w:r>
            <w:r w:rsidR="00864DBB">
              <w:rPr>
                <w:noProof/>
                <w:webHidden/>
              </w:rPr>
              <w:tab/>
            </w:r>
            <w:r w:rsidR="00864DBB">
              <w:rPr>
                <w:noProof/>
                <w:webHidden/>
              </w:rPr>
              <w:fldChar w:fldCharType="begin"/>
            </w:r>
            <w:r w:rsidR="00864DBB">
              <w:rPr>
                <w:noProof/>
                <w:webHidden/>
              </w:rPr>
              <w:instrText xml:space="preserve"> PAGEREF _Toc182517014 \h </w:instrText>
            </w:r>
            <w:r w:rsidR="00864DBB">
              <w:rPr>
                <w:noProof/>
                <w:webHidden/>
              </w:rPr>
            </w:r>
            <w:r w:rsidR="00864DBB">
              <w:rPr>
                <w:noProof/>
                <w:webHidden/>
              </w:rPr>
              <w:fldChar w:fldCharType="separate"/>
            </w:r>
            <w:r w:rsidR="00213E18">
              <w:rPr>
                <w:noProof/>
                <w:webHidden/>
              </w:rPr>
              <w:t>7</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15" w:history="1">
            <w:r w:rsidR="00864DBB" w:rsidRPr="00C966A9">
              <w:rPr>
                <w:rStyle w:val="Hyperlink"/>
                <w:noProof/>
                <w:lang w:val="sr-Cyrl-RS"/>
              </w:rPr>
              <w:t>2.2 Одређивање нелинеарне зависности у неуронској мрежи</w:t>
            </w:r>
            <w:r w:rsidR="00864DBB">
              <w:rPr>
                <w:noProof/>
                <w:webHidden/>
              </w:rPr>
              <w:tab/>
            </w:r>
            <w:r w:rsidR="00864DBB">
              <w:rPr>
                <w:noProof/>
                <w:webHidden/>
              </w:rPr>
              <w:fldChar w:fldCharType="begin"/>
            </w:r>
            <w:r w:rsidR="00864DBB">
              <w:rPr>
                <w:noProof/>
                <w:webHidden/>
              </w:rPr>
              <w:instrText xml:space="preserve"> PAGEREF _Toc182517015 \h </w:instrText>
            </w:r>
            <w:r w:rsidR="00864DBB">
              <w:rPr>
                <w:noProof/>
                <w:webHidden/>
              </w:rPr>
            </w:r>
            <w:r w:rsidR="00864DBB">
              <w:rPr>
                <w:noProof/>
                <w:webHidden/>
              </w:rPr>
              <w:fldChar w:fldCharType="separate"/>
            </w:r>
            <w:r w:rsidR="00213E18">
              <w:rPr>
                <w:noProof/>
                <w:webHidden/>
              </w:rPr>
              <w:t>10</w:t>
            </w:r>
            <w:r w:rsidR="00864DBB">
              <w:rPr>
                <w:noProof/>
                <w:webHidden/>
              </w:rPr>
              <w:fldChar w:fldCharType="end"/>
            </w:r>
          </w:hyperlink>
        </w:p>
        <w:p w:rsidR="00864DBB" w:rsidRDefault="00126B8E">
          <w:pPr>
            <w:pStyle w:val="TOC1"/>
            <w:tabs>
              <w:tab w:val="left" w:pos="603"/>
              <w:tab w:val="right" w:leader="dot" w:pos="9580"/>
            </w:tabs>
            <w:rPr>
              <w:rFonts w:asciiTheme="minorHAnsi" w:eastAsiaTheme="minorEastAsia" w:hAnsiTheme="minorHAnsi" w:cstheme="minorBidi"/>
              <w:b w:val="0"/>
              <w:bCs w:val="0"/>
              <w:noProof/>
              <w:sz w:val="22"/>
              <w:szCs w:val="22"/>
              <w:lang w:val="sr-Latn-RS" w:eastAsia="sr-Latn-RS"/>
            </w:rPr>
          </w:pPr>
          <w:hyperlink w:anchor="_Toc182517016" w:history="1">
            <w:r w:rsidR="00864DBB" w:rsidRPr="00C966A9">
              <w:rPr>
                <w:rStyle w:val="Hyperlink"/>
                <w:noProof/>
                <w:lang w:val="sr-Cyrl-RS"/>
              </w:rPr>
              <w:t>3.</w:t>
            </w:r>
            <w:r w:rsidR="00864DBB">
              <w:rPr>
                <w:rFonts w:asciiTheme="minorHAnsi" w:eastAsiaTheme="minorEastAsia" w:hAnsiTheme="minorHAnsi" w:cstheme="minorBidi"/>
                <w:b w:val="0"/>
                <w:bCs w:val="0"/>
                <w:noProof/>
                <w:sz w:val="22"/>
                <w:szCs w:val="22"/>
                <w:lang w:val="sr-Latn-RS" w:eastAsia="sr-Latn-RS"/>
              </w:rPr>
              <w:tab/>
            </w:r>
            <w:r w:rsidR="00864DBB" w:rsidRPr="00C966A9">
              <w:rPr>
                <w:rStyle w:val="Hyperlink"/>
                <w:noProof/>
                <w:lang w:val="sr-Cyrl-RS"/>
              </w:rPr>
              <w:t>Примери примене неуронске мреже за препознавање цртежа</w:t>
            </w:r>
            <w:r w:rsidR="00864DBB">
              <w:rPr>
                <w:noProof/>
                <w:webHidden/>
              </w:rPr>
              <w:tab/>
            </w:r>
            <w:r w:rsidR="00864DBB">
              <w:rPr>
                <w:noProof/>
                <w:webHidden/>
              </w:rPr>
              <w:fldChar w:fldCharType="begin"/>
            </w:r>
            <w:r w:rsidR="00864DBB">
              <w:rPr>
                <w:noProof/>
                <w:webHidden/>
              </w:rPr>
              <w:instrText xml:space="preserve"> PAGEREF _Toc182517016 \h </w:instrText>
            </w:r>
            <w:r w:rsidR="00864DBB">
              <w:rPr>
                <w:noProof/>
                <w:webHidden/>
              </w:rPr>
            </w:r>
            <w:r w:rsidR="00864DBB">
              <w:rPr>
                <w:noProof/>
                <w:webHidden/>
              </w:rPr>
              <w:fldChar w:fldCharType="separate"/>
            </w:r>
            <w:r w:rsidR="00213E18">
              <w:rPr>
                <w:noProof/>
                <w:webHidden/>
              </w:rPr>
              <w:t>21</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17" w:history="1">
            <w:r w:rsidR="00864DBB" w:rsidRPr="00C966A9">
              <w:rPr>
                <w:rStyle w:val="Hyperlink"/>
                <w:noProof/>
                <w:lang w:val="sr-Latn-RS"/>
              </w:rPr>
              <w:t>3</w:t>
            </w:r>
            <w:r w:rsidR="00864DBB" w:rsidRPr="00C966A9">
              <w:rPr>
                <w:rStyle w:val="Hyperlink"/>
                <w:noProof/>
                <w:lang w:val="sr-Cyrl-RS"/>
              </w:rPr>
              <w:t>.1.</w:t>
            </w:r>
            <w:r w:rsidR="00864DBB" w:rsidRPr="00C966A9">
              <w:rPr>
                <w:rStyle w:val="Hyperlink"/>
                <w:noProof/>
              </w:rPr>
              <w:t>Quick Draw</w:t>
            </w:r>
            <w:r w:rsidR="00864DBB">
              <w:rPr>
                <w:noProof/>
                <w:webHidden/>
              </w:rPr>
              <w:tab/>
            </w:r>
            <w:r w:rsidR="00864DBB">
              <w:rPr>
                <w:noProof/>
                <w:webHidden/>
              </w:rPr>
              <w:fldChar w:fldCharType="begin"/>
            </w:r>
            <w:r w:rsidR="00864DBB">
              <w:rPr>
                <w:noProof/>
                <w:webHidden/>
              </w:rPr>
              <w:instrText xml:space="preserve"> PAGEREF _Toc182517017 \h </w:instrText>
            </w:r>
            <w:r w:rsidR="00864DBB">
              <w:rPr>
                <w:noProof/>
                <w:webHidden/>
              </w:rPr>
            </w:r>
            <w:r w:rsidR="00864DBB">
              <w:rPr>
                <w:noProof/>
                <w:webHidden/>
              </w:rPr>
              <w:fldChar w:fldCharType="separate"/>
            </w:r>
            <w:r w:rsidR="00213E18">
              <w:rPr>
                <w:noProof/>
                <w:webHidden/>
              </w:rPr>
              <w:t>21</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18" w:history="1">
            <w:r w:rsidR="00864DBB" w:rsidRPr="00C966A9">
              <w:rPr>
                <w:rStyle w:val="Hyperlink"/>
                <w:noProof/>
                <w:lang w:val="sr-Latn-RS"/>
              </w:rPr>
              <w:t>3.2 AutoDraw</w:t>
            </w:r>
            <w:r w:rsidR="00864DBB">
              <w:rPr>
                <w:noProof/>
                <w:webHidden/>
              </w:rPr>
              <w:tab/>
            </w:r>
            <w:r w:rsidR="00864DBB">
              <w:rPr>
                <w:noProof/>
                <w:webHidden/>
              </w:rPr>
              <w:fldChar w:fldCharType="begin"/>
            </w:r>
            <w:r w:rsidR="00864DBB">
              <w:rPr>
                <w:noProof/>
                <w:webHidden/>
              </w:rPr>
              <w:instrText xml:space="preserve"> PAGEREF _Toc182517018 \h </w:instrText>
            </w:r>
            <w:r w:rsidR="00864DBB">
              <w:rPr>
                <w:noProof/>
                <w:webHidden/>
              </w:rPr>
            </w:r>
            <w:r w:rsidR="00864DBB">
              <w:rPr>
                <w:noProof/>
                <w:webHidden/>
              </w:rPr>
              <w:fldChar w:fldCharType="separate"/>
            </w:r>
            <w:r w:rsidR="00213E18">
              <w:rPr>
                <w:noProof/>
                <w:webHidden/>
              </w:rPr>
              <w:t>22</w:t>
            </w:r>
            <w:r w:rsidR="00864DBB">
              <w:rPr>
                <w:noProof/>
                <w:webHidden/>
              </w:rPr>
              <w:fldChar w:fldCharType="end"/>
            </w:r>
          </w:hyperlink>
        </w:p>
        <w:p w:rsidR="00864DBB" w:rsidRDefault="00126B8E">
          <w:pPr>
            <w:pStyle w:val="TOC1"/>
            <w:tabs>
              <w:tab w:val="left" w:pos="603"/>
              <w:tab w:val="right" w:leader="dot" w:pos="9580"/>
            </w:tabs>
            <w:rPr>
              <w:rFonts w:asciiTheme="minorHAnsi" w:eastAsiaTheme="minorEastAsia" w:hAnsiTheme="minorHAnsi" w:cstheme="minorBidi"/>
              <w:b w:val="0"/>
              <w:bCs w:val="0"/>
              <w:noProof/>
              <w:sz w:val="22"/>
              <w:szCs w:val="22"/>
              <w:lang w:val="sr-Latn-RS" w:eastAsia="sr-Latn-RS"/>
            </w:rPr>
          </w:pPr>
          <w:hyperlink w:anchor="_Toc182517019" w:history="1">
            <w:r w:rsidR="00864DBB" w:rsidRPr="00C966A9">
              <w:rPr>
                <w:rStyle w:val="Hyperlink"/>
                <w:noProof/>
                <w:lang w:val="sr-Cyrl-RS"/>
              </w:rPr>
              <w:t>4.</w:t>
            </w:r>
            <w:r w:rsidR="00864DBB">
              <w:rPr>
                <w:rFonts w:asciiTheme="minorHAnsi" w:eastAsiaTheme="minorEastAsia" w:hAnsiTheme="minorHAnsi" w:cstheme="minorBidi"/>
                <w:b w:val="0"/>
                <w:bCs w:val="0"/>
                <w:noProof/>
                <w:sz w:val="22"/>
                <w:szCs w:val="22"/>
                <w:lang w:val="sr-Latn-RS" w:eastAsia="sr-Latn-RS"/>
              </w:rPr>
              <w:tab/>
            </w:r>
            <w:r w:rsidR="00864DBB" w:rsidRPr="00C966A9">
              <w:rPr>
                <w:rStyle w:val="Hyperlink"/>
                <w:noProof/>
                <w:lang w:val="sr-Cyrl-RS"/>
              </w:rPr>
              <w:t>Имплементација решења</w:t>
            </w:r>
            <w:r w:rsidR="00864DBB">
              <w:rPr>
                <w:noProof/>
                <w:webHidden/>
              </w:rPr>
              <w:tab/>
            </w:r>
            <w:r w:rsidR="00864DBB">
              <w:rPr>
                <w:noProof/>
                <w:webHidden/>
              </w:rPr>
              <w:fldChar w:fldCharType="begin"/>
            </w:r>
            <w:r w:rsidR="00864DBB">
              <w:rPr>
                <w:noProof/>
                <w:webHidden/>
              </w:rPr>
              <w:instrText xml:space="preserve"> PAGEREF _Toc182517019 \h </w:instrText>
            </w:r>
            <w:r w:rsidR="00864DBB">
              <w:rPr>
                <w:noProof/>
                <w:webHidden/>
              </w:rPr>
            </w:r>
            <w:r w:rsidR="00864DBB">
              <w:rPr>
                <w:noProof/>
                <w:webHidden/>
              </w:rPr>
              <w:fldChar w:fldCharType="separate"/>
            </w:r>
            <w:r w:rsidR="00213E18">
              <w:rPr>
                <w:noProof/>
                <w:webHidden/>
              </w:rPr>
              <w:t>24</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0" w:history="1">
            <w:r w:rsidR="00864DBB" w:rsidRPr="00C966A9">
              <w:rPr>
                <w:rStyle w:val="Hyperlink"/>
                <w:noProof/>
                <w:lang w:val="sr-Latn-RS"/>
              </w:rPr>
              <w:t>4</w:t>
            </w:r>
            <w:r w:rsidR="00864DBB" w:rsidRPr="00C966A9">
              <w:rPr>
                <w:rStyle w:val="Hyperlink"/>
                <w:noProof/>
                <w:lang w:val="sr-Cyrl-RS"/>
              </w:rPr>
              <w:t>.1. Припрема података за тренирање и тестирање</w:t>
            </w:r>
            <w:r w:rsidR="00864DBB">
              <w:rPr>
                <w:noProof/>
                <w:webHidden/>
              </w:rPr>
              <w:tab/>
            </w:r>
            <w:r w:rsidR="00864DBB">
              <w:rPr>
                <w:noProof/>
                <w:webHidden/>
              </w:rPr>
              <w:fldChar w:fldCharType="begin"/>
            </w:r>
            <w:r w:rsidR="00864DBB">
              <w:rPr>
                <w:noProof/>
                <w:webHidden/>
              </w:rPr>
              <w:instrText xml:space="preserve"> PAGEREF _Toc182517020 \h </w:instrText>
            </w:r>
            <w:r w:rsidR="00864DBB">
              <w:rPr>
                <w:noProof/>
                <w:webHidden/>
              </w:rPr>
            </w:r>
            <w:r w:rsidR="00864DBB">
              <w:rPr>
                <w:noProof/>
                <w:webHidden/>
              </w:rPr>
              <w:fldChar w:fldCharType="separate"/>
            </w:r>
            <w:r w:rsidR="00213E18">
              <w:rPr>
                <w:noProof/>
                <w:webHidden/>
              </w:rPr>
              <w:t>26</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1" w:history="1">
            <w:r w:rsidR="00864DBB" w:rsidRPr="00C966A9">
              <w:rPr>
                <w:rStyle w:val="Hyperlink"/>
                <w:noProof/>
                <w:lang w:val="sr-Latn-RS"/>
              </w:rPr>
              <w:t>4</w:t>
            </w:r>
            <w:r w:rsidR="00864DBB" w:rsidRPr="00C966A9">
              <w:rPr>
                <w:rStyle w:val="Hyperlink"/>
                <w:noProof/>
                <w:lang w:val="sr-Cyrl-RS"/>
              </w:rPr>
              <w:t>.2. Кориснички интерфејс</w:t>
            </w:r>
            <w:r w:rsidR="00864DBB">
              <w:rPr>
                <w:noProof/>
                <w:webHidden/>
              </w:rPr>
              <w:tab/>
            </w:r>
            <w:r w:rsidR="00864DBB">
              <w:rPr>
                <w:noProof/>
                <w:webHidden/>
              </w:rPr>
              <w:fldChar w:fldCharType="begin"/>
            </w:r>
            <w:r w:rsidR="00864DBB">
              <w:rPr>
                <w:noProof/>
                <w:webHidden/>
              </w:rPr>
              <w:instrText xml:space="preserve"> PAGEREF _Toc182517021 \h </w:instrText>
            </w:r>
            <w:r w:rsidR="00864DBB">
              <w:rPr>
                <w:noProof/>
                <w:webHidden/>
              </w:rPr>
            </w:r>
            <w:r w:rsidR="00864DBB">
              <w:rPr>
                <w:noProof/>
                <w:webHidden/>
              </w:rPr>
              <w:fldChar w:fldCharType="separate"/>
            </w:r>
            <w:r w:rsidR="00213E18">
              <w:rPr>
                <w:noProof/>
                <w:webHidden/>
              </w:rPr>
              <w:t>28</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2" w:history="1">
            <w:r w:rsidR="00864DBB" w:rsidRPr="00C966A9">
              <w:rPr>
                <w:rStyle w:val="Hyperlink"/>
                <w:noProof/>
                <w:lang w:val="sr-Latn-RS"/>
              </w:rPr>
              <w:t>4</w:t>
            </w:r>
            <w:r w:rsidR="00864DBB" w:rsidRPr="00C966A9">
              <w:rPr>
                <w:rStyle w:val="Hyperlink"/>
                <w:noProof/>
                <w:lang w:val="sr-Cyrl-RS"/>
              </w:rPr>
              <w:t>.3 Имплементација неуронске мреже</w:t>
            </w:r>
            <w:r w:rsidR="00864DBB">
              <w:rPr>
                <w:noProof/>
                <w:webHidden/>
              </w:rPr>
              <w:tab/>
            </w:r>
            <w:r w:rsidR="00864DBB">
              <w:rPr>
                <w:noProof/>
                <w:webHidden/>
              </w:rPr>
              <w:fldChar w:fldCharType="begin"/>
            </w:r>
            <w:r w:rsidR="00864DBB">
              <w:rPr>
                <w:noProof/>
                <w:webHidden/>
              </w:rPr>
              <w:instrText xml:space="preserve"> PAGEREF _Toc182517022 \h </w:instrText>
            </w:r>
            <w:r w:rsidR="00864DBB">
              <w:rPr>
                <w:noProof/>
                <w:webHidden/>
              </w:rPr>
            </w:r>
            <w:r w:rsidR="00864DBB">
              <w:rPr>
                <w:noProof/>
                <w:webHidden/>
              </w:rPr>
              <w:fldChar w:fldCharType="separate"/>
            </w:r>
            <w:r w:rsidR="00213E18">
              <w:rPr>
                <w:noProof/>
                <w:webHidden/>
              </w:rPr>
              <w:t>30</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3" w:history="1">
            <w:r w:rsidR="00864DBB" w:rsidRPr="00C966A9">
              <w:rPr>
                <w:rStyle w:val="Hyperlink"/>
                <w:noProof/>
                <w:lang w:val="sr-Cyrl-RS"/>
              </w:rPr>
              <w:t>4.4 Приказ грешеке при учењу</w:t>
            </w:r>
            <w:r w:rsidR="00864DBB">
              <w:rPr>
                <w:noProof/>
                <w:webHidden/>
              </w:rPr>
              <w:tab/>
            </w:r>
            <w:r w:rsidR="00864DBB">
              <w:rPr>
                <w:noProof/>
                <w:webHidden/>
              </w:rPr>
              <w:fldChar w:fldCharType="begin"/>
            </w:r>
            <w:r w:rsidR="00864DBB">
              <w:rPr>
                <w:noProof/>
                <w:webHidden/>
              </w:rPr>
              <w:instrText xml:space="preserve"> PAGEREF _Toc182517023 \h </w:instrText>
            </w:r>
            <w:r w:rsidR="00864DBB">
              <w:rPr>
                <w:noProof/>
                <w:webHidden/>
              </w:rPr>
            </w:r>
            <w:r w:rsidR="00864DBB">
              <w:rPr>
                <w:noProof/>
                <w:webHidden/>
              </w:rPr>
              <w:fldChar w:fldCharType="separate"/>
            </w:r>
            <w:r w:rsidR="00213E18">
              <w:rPr>
                <w:noProof/>
                <w:webHidden/>
              </w:rPr>
              <w:t>34</w:t>
            </w:r>
            <w:r w:rsidR="00864DBB">
              <w:rPr>
                <w:noProof/>
                <w:webHidden/>
              </w:rPr>
              <w:fldChar w:fldCharType="end"/>
            </w:r>
          </w:hyperlink>
        </w:p>
        <w:p w:rsidR="00864DBB" w:rsidRDefault="00126B8E" w:rsidP="00864DBB">
          <w:pPr>
            <w:pStyle w:val="TOC1"/>
            <w:tabs>
              <w:tab w:val="left" w:pos="999"/>
              <w:tab w:val="right" w:leader="dot" w:pos="9580"/>
            </w:tabs>
            <w:jc w:val="left"/>
            <w:rPr>
              <w:rFonts w:asciiTheme="minorHAnsi" w:eastAsiaTheme="minorEastAsia" w:hAnsiTheme="minorHAnsi" w:cstheme="minorBidi"/>
              <w:b w:val="0"/>
              <w:bCs w:val="0"/>
              <w:noProof/>
              <w:sz w:val="22"/>
              <w:szCs w:val="22"/>
              <w:lang w:val="sr-Latn-RS" w:eastAsia="sr-Latn-RS"/>
            </w:rPr>
          </w:pPr>
          <w:hyperlink w:anchor="_Toc182517024" w:history="1">
            <w:r w:rsidR="00864DBB" w:rsidRPr="00C966A9">
              <w:rPr>
                <w:rStyle w:val="Hyperlink"/>
                <w:noProof/>
                <w:lang w:val="sr-Cyrl-RS"/>
              </w:rPr>
              <w:t>5.</w:t>
            </w:r>
            <w:r w:rsidR="00864DBB">
              <w:rPr>
                <w:rFonts w:asciiTheme="minorHAnsi" w:eastAsiaTheme="minorEastAsia" w:hAnsiTheme="minorHAnsi" w:cstheme="minorBidi"/>
                <w:b w:val="0"/>
                <w:bCs w:val="0"/>
                <w:noProof/>
                <w:sz w:val="22"/>
                <w:szCs w:val="22"/>
                <w:lang w:val="sr-Cyrl-RS" w:eastAsia="sr-Latn-RS"/>
              </w:rPr>
              <w:t xml:space="preserve">     </w:t>
            </w:r>
            <w:r w:rsidR="00864DBB" w:rsidRPr="00C966A9">
              <w:rPr>
                <w:rStyle w:val="Hyperlink"/>
                <w:noProof/>
                <w:lang w:val="sr-Cyrl-RS"/>
              </w:rPr>
              <w:t>Тестирање утицаја различитих параметара неуронске мреже на њене перформансе</w:t>
            </w:r>
            <w:r w:rsidR="00864DBB">
              <w:rPr>
                <w:noProof/>
                <w:webHidden/>
              </w:rPr>
              <w:tab/>
            </w:r>
            <w:r w:rsidR="00864DBB">
              <w:rPr>
                <w:noProof/>
                <w:webHidden/>
              </w:rPr>
              <w:fldChar w:fldCharType="begin"/>
            </w:r>
            <w:r w:rsidR="00864DBB">
              <w:rPr>
                <w:noProof/>
                <w:webHidden/>
              </w:rPr>
              <w:instrText xml:space="preserve"> PAGEREF _Toc182517024 \h </w:instrText>
            </w:r>
            <w:r w:rsidR="00864DBB">
              <w:rPr>
                <w:noProof/>
                <w:webHidden/>
              </w:rPr>
            </w:r>
            <w:r w:rsidR="00864DBB">
              <w:rPr>
                <w:noProof/>
                <w:webHidden/>
              </w:rPr>
              <w:fldChar w:fldCharType="separate"/>
            </w:r>
            <w:r w:rsidR="00213E18">
              <w:rPr>
                <w:noProof/>
                <w:webHidden/>
              </w:rPr>
              <w:t>37</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5" w:history="1">
            <w:r w:rsidR="00864DBB" w:rsidRPr="00C966A9">
              <w:rPr>
                <w:rStyle w:val="Hyperlink"/>
                <w:noProof/>
                <w:lang w:val="sr-Latn-RS"/>
              </w:rPr>
              <w:t>5</w:t>
            </w:r>
            <w:r w:rsidR="00864DBB" w:rsidRPr="00C966A9">
              <w:rPr>
                <w:rStyle w:val="Hyperlink"/>
                <w:noProof/>
                <w:lang w:val="sr-Cyrl-RS"/>
              </w:rPr>
              <w:t>.1 Утицај понављања броја учења на прецизност и перформансе система</w:t>
            </w:r>
            <w:r w:rsidR="00864DBB">
              <w:rPr>
                <w:noProof/>
                <w:webHidden/>
              </w:rPr>
              <w:tab/>
            </w:r>
            <w:r w:rsidR="00864DBB">
              <w:rPr>
                <w:noProof/>
                <w:webHidden/>
              </w:rPr>
              <w:fldChar w:fldCharType="begin"/>
            </w:r>
            <w:r w:rsidR="00864DBB">
              <w:rPr>
                <w:noProof/>
                <w:webHidden/>
              </w:rPr>
              <w:instrText xml:space="preserve"> PAGEREF _Toc182517025 \h </w:instrText>
            </w:r>
            <w:r w:rsidR="00864DBB">
              <w:rPr>
                <w:noProof/>
                <w:webHidden/>
              </w:rPr>
            </w:r>
            <w:r w:rsidR="00864DBB">
              <w:rPr>
                <w:noProof/>
                <w:webHidden/>
              </w:rPr>
              <w:fldChar w:fldCharType="separate"/>
            </w:r>
            <w:r w:rsidR="00213E18">
              <w:rPr>
                <w:noProof/>
                <w:webHidden/>
              </w:rPr>
              <w:t>37</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6" w:history="1">
            <w:r w:rsidR="00864DBB" w:rsidRPr="00C966A9">
              <w:rPr>
                <w:rStyle w:val="Hyperlink"/>
                <w:noProof/>
                <w:lang w:val="sr-Latn-RS"/>
              </w:rPr>
              <w:t>5</w:t>
            </w:r>
            <w:r w:rsidR="00864DBB" w:rsidRPr="00C966A9">
              <w:rPr>
                <w:rStyle w:val="Hyperlink"/>
                <w:noProof/>
                <w:lang w:val="sr-Cyrl-RS"/>
              </w:rPr>
              <w:t>.2</w:t>
            </w:r>
            <w:r w:rsidR="00864DBB" w:rsidRPr="00C966A9">
              <w:rPr>
                <w:rStyle w:val="Hyperlink"/>
                <w:noProof/>
                <w:lang w:val="sr-Latn-RS"/>
              </w:rPr>
              <w:t xml:space="preserve"> </w:t>
            </w:r>
            <w:r w:rsidR="00864DBB" w:rsidRPr="00C966A9">
              <w:rPr>
                <w:rStyle w:val="Hyperlink"/>
                <w:noProof/>
                <w:lang w:val="sr-Cyrl-RS"/>
              </w:rPr>
              <w:t>Утицај степена учења на прецизност и перформансе система</w:t>
            </w:r>
            <w:r w:rsidR="00864DBB">
              <w:rPr>
                <w:noProof/>
                <w:webHidden/>
              </w:rPr>
              <w:tab/>
            </w:r>
            <w:r w:rsidR="00864DBB">
              <w:rPr>
                <w:noProof/>
                <w:webHidden/>
              </w:rPr>
              <w:fldChar w:fldCharType="begin"/>
            </w:r>
            <w:r w:rsidR="00864DBB">
              <w:rPr>
                <w:noProof/>
                <w:webHidden/>
              </w:rPr>
              <w:instrText xml:space="preserve"> PAGEREF _Toc182517026 \h </w:instrText>
            </w:r>
            <w:r w:rsidR="00864DBB">
              <w:rPr>
                <w:noProof/>
                <w:webHidden/>
              </w:rPr>
            </w:r>
            <w:r w:rsidR="00864DBB">
              <w:rPr>
                <w:noProof/>
                <w:webHidden/>
              </w:rPr>
              <w:fldChar w:fldCharType="separate"/>
            </w:r>
            <w:r w:rsidR="00213E18">
              <w:rPr>
                <w:noProof/>
                <w:webHidden/>
              </w:rPr>
              <w:t>37</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7" w:history="1">
            <w:r w:rsidR="00864DBB" w:rsidRPr="00C966A9">
              <w:rPr>
                <w:rStyle w:val="Hyperlink"/>
                <w:noProof/>
                <w:lang w:val="sr-Cyrl-RS"/>
              </w:rPr>
              <w:t>5.3</w:t>
            </w:r>
            <w:r w:rsidR="00864DBB">
              <w:rPr>
                <w:rFonts w:asciiTheme="minorHAnsi" w:eastAsiaTheme="minorEastAsia" w:hAnsiTheme="minorHAnsi" w:cstheme="minorBidi"/>
                <w:b w:val="0"/>
                <w:bCs w:val="0"/>
                <w:noProof/>
                <w:sz w:val="22"/>
                <w:szCs w:val="22"/>
                <w:lang w:val="sr-Latn-RS" w:eastAsia="sr-Latn-RS"/>
              </w:rPr>
              <w:tab/>
            </w:r>
            <w:r w:rsidR="00864DBB" w:rsidRPr="00C966A9">
              <w:rPr>
                <w:rStyle w:val="Hyperlink"/>
                <w:noProof/>
                <w:lang w:val="sr-Cyrl-RS"/>
              </w:rPr>
              <w:t>Прецизност у зависности од количине података</w:t>
            </w:r>
            <w:r w:rsidR="00864DBB">
              <w:rPr>
                <w:noProof/>
                <w:webHidden/>
              </w:rPr>
              <w:tab/>
            </w:r>
            <w:r w:rsidR="00864DBB">
              <w:rPr>
                <w:noProof/>
                <w:webHidden/>
              </w:rPr>
              <w:fldChar w:fldCharType="begin"/>
            </w:r>
            <w:r w:rsidR="00864DBB">
              <w:rPr>
                <w:noProof/>
                <w:webHidden/>
              </w:rPr>
              <w:instrText xml:space="preserve"> PAGEREF _Toc182517027 \h </w:instrText>
            </w:r>
            <w:r w:rsidR="00864DBB">
              <w:rPr>
                <w:noProof/>
                <w:webHidden/>
              </w:rPr>
            </w:r>
            <w:r w:rsidR="00864DBB">
              <w:rPr>
                <w:noProof/>
                <w:webHidden/>
              </w:rPr>
              <w:fldChar w:fldCharType="separate"/>
            </w:r>
            <w:r w:rsidR="00213E18">
              <w:rPr>
                <w:noProof/>
                <w:webHidden/>
              </w:rPr>
              <w:t>39</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8" w:history="1">
            <w:r w:rsidR="00864DBB" w:rsidRPr="00C966A9">
              <w:rPr>
                <w:rStyle w:val="Hyperlink"/>
                <w:noProof/>
                <w:lang w:val="sr-Latn-RS"/>
              </w:rPr>
              <w:t>5.</w:t>
            </w:r>
            <w:r w:rsidR="00864DBB" w:rsidRPr="00C966A9">
              <w:rPr>
                <w:rStyle w:val="Hyperlink"/>
                <w:noProof/>
                <w:lang w:val="sr-Cyrl-RS"/>
              </w:rPr>
              <w:t>4</w:t>
            </w:r>
            <w:r w:rsidR="00864DBB" w:rsidRPr="00C966A9">
              <w:rPr>
                <w:rStyle w:val="Hyperlink"/>
                <w:noProof/>
                <w:lang w:val="sr-Latn-RS"/>
              </w:rPr>
              <w:t xml:space="preserve"> </w:t>
            </w:r>
            <w:r w:rsidR="00864DBB" w:rsidRPr="00C966A9">
              <w:rPr>
                <w:rStyle w:val="Hyperlink"/>
                <w:noProof/>
                <w:lang w:val="sr-Cyrl-RS"/>
              </w:rPr>
              <w:t>Прецизност у зависности од броја чворова једног скривеног слоја</w:t>
            </w:r>
            <w:r w:rsidR="00864DBB">
              <w:rPr>
                <w:noProof/>
                <w:webHidden/>
              </w:rPr>
              <w:tab/>
            </w:r>
            <w:r w:rsidR="00864DBB">
              <w:rPr>
                <w:noProof/>
                <w:webHidden/>
              </w:rPr>
              <w:fldChar w:fldCharType="begin"/>
            </w:r>
            <w:r w:rsidR="00864DBB">
              <w:rPr>
                <w:noProof/>
                <w:webHidden/>
              </w:rPr>
              <w:instrText xml:space="preserve"> PAGEREF _Toc182517028 \h </w:instrText>
            </w:r>
            <w:r w:rsidR="00864DBB">
              <w:rPr>
                <w:noProof/>
                <w:webHidden/>
              </w:rPr>
            </w:r>
            <w:r w:rsidR="00864DBB">
              <w:rPr>
                <w:noProof/>
                <w:webHidden/>
              </w:rPr>
              <w:fldChar w:fldCharType="separate"/>
            </w:r>
            <w:r w:rsidR="00213E18">
              <w:rPr>
                <w:noProof/>
                <w:webHidden/>
              </w:rPr>
              <w:t>40</w:t>
            </w:r>
            <w:r w:rsidR="00864DBB">
              <w:rPr>
                <w:noProof/>
                <w:webHidden/>
              </w:rPr>
              <w:fldChar w:fldCharType="end"/>
            </w:r>
          </w:hyperlink>
        </w:p>
        <w:p w:rsidR="00864DBB" w:rsidRDefault="00126B8E">
          <w:pPr>
            <w:pStyle w:val="TOC2"/>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29" w:history="1">
            <w:r w:rsidR="00864DBB" w:rsidRPr="00C966A9">
              <w:rPr>
                <w:rStyle w:val="Hyperlink"/>
                <w:noProof/>
                <w:lang w:val="sr-Latn-RS"/>
              </w:rPr>
              <w:t>5</w:t>
            </w:r>
            <w:r w:rsidR="00864DBB" w:rsidRPr="00C966A9">
              <w:rPr>
                <w:rStyle w:val="Hyperlink"/>
                <w:noProof/>
                <w:lang w:val="sr-Cyrl-RS"/>
              </w:rPr>
              <w:t>.5</w:t>
            </w:r>
            <w:r w:rsidR="00864DBB" w:rsidRPr="00C966A9">
              <w:rPr>
                <w:rStyle w:val="Hyperlink"/>
                <w:noProof/>
                <w:lang w:val="sr-Latn-RS"/>
              </w:rPr>
              <w:t xml:space="preserve"> </w:t>
            </w:r>
            <w:r w:rsidR="00864DBB" w:rsidRPr="00C966A9">
              <w:rPr>
                <w:rStyle w:val="Hyperlink"/>
                <w:noProof/>
                <w:lang w:val="sr-Cyrl-RS"/>
              </w:rPr>
              <w:t>Прецизност у зависности од броја скривених слојева</w:t>
            </w:r>
            <w:r w:rsidR="00864DBB">
              <w:rPr>
                <w:noProof/>
                <w:webHidden/>
              </w:rPr>
              <w:tab/>
            </w:r>
            <w:r w:rsidR="00864DBB">
              <w:rPr>
                <w:noProof/>
                <w:webHidden/>
              </w:rPr>
              <w:fldChar w:fldCharType="begin"/>
            </w:r>
            <w:r w:rsidR="00864DBB">
              <w:rPr>
                <w:noProof/>
                <w:webHidden/>
              </w:rPr>
              <w:instrText xml:space="preserve"> PAGEREF _Toc182517029 \h </w:instrText>
            </w:r>
            <w:r w:rsidR="00864DBB">
              <w:rPr>
                <w:noProof/>
                <w:webHidden/>
              </w:rPr>
            </w:r>
            <w:r w:rsidR="00864DBB">
              <w:rPr>
                <w:noProof/>
                <w:webHidden/>
              </w:rPr>
              <w:fldChar w:fldCharType="separate"/>
            </w:r>
            <w:r w:rsidR="00213E18">
              <w:rPr>
                <w:noProof/>
                <w:webHidden/>
              </w:rPr>
              <w:t>41</w:t>
            </w:r>
            <w:r w:rsidR="00864DBB">
              <w:rPr>
                <w:noProof/>
                <w:webHidden/>
              </w:rPr>
              <w:fldChar w:fldCharType="end"/>
            </w:r>
          </w:hyperlink>
        </w:p>
        <w:p w:rsidR="00864DBB" w:rsidRDefault="00126B8E">
          <w:pPr>
            <w:pStyle w:val="TOC1"/>
            <w:tabs>
              <w:tab w:val="left" w:pos="603"/>
              <w:tab w:val="right" w:leader="dot" w:pos="9580"/>
            </w:tabs>
            <w:rPr>
              <w:rFonts w:asciiTheme="minorHAnsi" w:eastAsiaTheme="minorEastAsia" w:hAnsiTheme="minorHAnsi" w:cstheme="minorBidi"/>
              <w:b w:val="0"/>
              <w:bCs w:val="0"/>
              <w:noProof/>
              <w:sz w:val="22"/>
              <w:szCs w:val="22"/>
              <w:lang w:val="sr-Latn-RS" w:eastAsia="sr-Latn-RS"/>
            </w:rPr>
          </w:pPr>
          <w:hyperlink w:anchor="_Toc182517030" w:history="1">
            <w:r w:rsidR="00864DBB" w:rsidRPr="00C966A9">
              <w:rPr>
                <w:rStyle w:val="Hyperlink"/>
                <w:noProof/>
              </w:rPr>
              <w:t>6.</w:t>
            </w:r>
            <w:r w:rsidR="00864DBB">
              <w:rPr>
                <w:rFonts w:asciiTheme="minorHAnsi" w:eastAsiaTheme="minorEastAsia" w:hAnsiTheme="minorHAnsi" w:cstheme="minorBidi"/>
                <w:b w:val="0"/>
                <w:bCs w:val="0"/>
                <w:noProof/>
                <w:sz w:val="22"/>
                <w:szCs w:val="22"/>
                <w:lang w:val="sr-Cyrl-RS" w:eastAsia="sr-Latn-RS"/>
              </w:rPr>
              <w:t xml:space="preserve">     </w:t>
            </w:r>
            <w:r w:rsidR="00864DBB" w:rsidRPr="00C966A9">
              <w:rPr>
                <w:rStyle w:val="Hyperlink"/>
                <w:noProof/>
                <w:spacing w:val="-2"/>
                <w:lang w:val="sr-Cyrl-CS"/>
              </w:rPr>
              <w:t>Закључак</w:t>
            </w:r>
            <w:r w:rsidR="00864DBB">
              <w:rPr>
                <w:noProof/>
                <w:webHidden/>
              </w:rPr>
              <w:tab/>
            </w:r>
            <w:r w:rsidR="00864DBB">
              <w:rPr>
                <w:noProof/>
                <w:webHidden/>
              </w:rPr>
              <w:fldChar w:fldCharType="begin"/>
            </w:r>
            <w:r w:rsidR="00864DBB">
              <w:rPr>
                <w:noProof/>
                <w:webHidden/>
              </w:rPr>
              <w:instrText xml:space="preserve"> PAGEREF _Toc182517030 \h </w:instrText>
            </w:r>
            <w:r w:rsidR="00864DBB">
              <w:rPr>
                <w:noProof/>
                <w:webHidden/>
              </w:rPr>
            </w:r>
            <w:r w:rsidR="00864DBB">
              <w:rPr>
                <w:noProof/>
                <w:webHidden/>
              </w:rPr>
              <w:fldChar w:fldCharType="separate"/>
            </w:r>
            <w:r w:rsidR="00213E18">
              <w:rPr>
                <w:noProof/>
                <w:webHidden/>
              </w:rPr>
              <w:t>43</w:t>
            </w:r>
            <w:r w:rsidR="00864DBB">
              <w:rPr>
                <w:noProof/>
                <w:webHidden/>
              </w:rPr>
              <w:fldChar w:fldCharType="end"/>
            </w:r>
          </w:hyperlink>
        </w:p>
        <w:p w:rsidR="00864DBB" w:rsidRDefault="00126B8E">
          <w:pPr>
            <w:pStyle w:val="TOC1"/>
            <w:tabs>
              <w:tab w:val="right" w:leader="dot" w:pos="9580"/>
            </w:tabs>
            <w:rPr>
              <w:rFonts w:asciiTheme="minorHAnsi" w:eastAsiaTheme="minorEastAsia" w:hAnsiTheme="minorHAnsi" w:cstheme="minorBidi"/>
              <w:b w:val="0"/>
              <w:bCs w:val="0"/>
              <w:noProof/>
              <w:sz w:val="22"/>
              <w:szCs w:val="22"/>
              <w:lang w:val="sr-Latn-RS" w:eastAsia="sr-Latn-RS"/>
            </w:rPr>
          </w:pPr>
          <w:hyperlink w:anchor="_Toc182517031" w:history="1">
            <w:r w:rsidR="00864DBB" w:rsidRPr="00C966A9">
              <w:rPr>
                <w:rStyle w:val="Hyperlink"/>
                <w:noProof/>
                <w:spacing w:val="-2"/>
              </w:rPr>
              <w:t>LITERATURA</w:t>
            </w:r>
            <w:r w:rsidR="00864DBB">
              <w:rPr>
                <w:noProof/>
                <w:webHidden/>
              </w:rPr>
              <w:tab/>
            </w:r>
            <w:r w:rsidR="00864DBB">
              <w:rPr>
                <w:noProof/>
                <w:webHidden/>
              </w:rPr>
              <w:fldChar w:fldCharType="begin"/>
            </w:r>
            <w:r w:rsidR="00864DBB">
              <w:rPr>
                <w:noProof/>
                <w:webHidden/>
              </w:rPr>
              <w:instrText xml:space="preserve"> PAGEREF _Toc182517031 \h </w:instrText>
            </w:r>
            <w:r w:rsidR="00864DBB">
              <w:rPr>
                <w:noProof/>
                <w:webHidden/>
              </w:rPr>
            </w:r>
            <w:r w:rsidR="00864DBB">
              <w:rPr>
                <w:noProof/>
                <w:webHidden/>
              </w:rPr>
              <w:fldChar w:fldCharType="separate"/>
            </w:r>
            <w:r w:rsidR="00213E18">
              <w:rPr>
                <w:noProof/>
                <w:webHidden/>
              </w:rPr>
              <w:t>44</w:t>
            </w:r>
            <w:r w:rsidR="00864DBB">
              <w:rPr>
                <w:noProof/>
                <w:webHidden/>
              </w:rPr>
              <w:fldChar w:fldCharType="end"/>
            </w:r>
          </w:hyperlink>
        </w:p>
        <w:p w:rsidR="000126F2" w:rsidRDefault="000126F2">
          <w:r>
            <w:rPr>
              <w:b/>
              <w:bCs/>
              <w:noProof/>
            </w:rPr>
            <w:fldChar w:fldCharType="end"/>
          </w:r>
        </w:p>
      </w:sdtContent>
    </w:sdt>
    <w:p w:rsidR="000E07C8" w:rsidRDefault="000E07C8">
      <w:pPr>
        <w:sectPr w:rsidR="000E07C8">
          <w:pgSz w:w="11910" w:h="16850"/>
          <w:pgMar w:top="1740" w:right="1020" w:bottom="280" w:left="1300" w:header="720" w:footer="720" w:gutter="0"/>
          <w:cols w:space="720"/>
        </w:sectPr>
      </w:pPr>
    </w:p>
    <w:p w:rsidR="000E07C8" w:rsidRPr="000126F2" w:rsidRDefault="00AC4A11">
      <w:pPr>
        <w:pStyle w:val="Heading1"/>
        <w:numPr>
          <w:ilvl w:val="0"/>
          <w:numId w:val="5"/>
        </w:numPr>
        <w:tabs>
          <w:tab w:val="left" w:pos="658"/>
        </w:tabs>
        <w:spacing w:before="55"/>
        <w:rPr>
          <w:sz w:val="32"/>
          <w:szCs w:val="32"/>
        </w:rPr>
      </w:pPr>
      <w:bookmarkStart w:id="1" w:name="_Toc182517012"/>
      <w:r w:rsidRPr="000126F2">
        <w:rPr>
          <w:spacing w:val="-4"/>
          <w:sz w:val="32"/>
          <w:szCs w:val="32"/>
          <w:lang w:val="sr-Cyrl-RS"/>
        </w:rPr>
        <w:lastRenderedPageBreak/>
        <w:t>УВОД</w:t>
      </w:r>
      <w:bookmarkEnd w:id="1"/>
    </w:p>
    <w:p w:rsidR="000E07C8" w:rsidRDefault="000E07C8">
      <w:pPr>
        <w:pStyle w:val="BodyText"/>
        <w:spacing w:before="131"/>
        <w:rPr>
          <w:b/>
          <w:sz w:val="36"/>
        </w:rPr>
      </w:pPr>
    </w:p>
    <w:p w:rsidR="00D91EA2" w:rsidRPr="00D91EA2" w:rsidRDefault="00D91EA2" w:rsidP="00DE0C96">
      <w:pPr>
        <w:pStyle w:val="BodyText"/>
        <w:spacing w:before="1"/>
        <w:ind w:right="394" w:firstLine="540"/>
        <w:jc w:val="both"/>
        <w:rPr>
          <w:lang w:val="sr-Cyrl-CS"/>
        </w:rPr>
      </w:pPr>
      <w:r w:rsidRPr="00D91EA2">
        <w:rPr>
          <w:lang w:val="sr-Cyrl-CS"/>
        </w:rPr>
        <w:t>Вештачка интелигенција је данас једна од најважнијих и најпопуларнијих области рачунарства. Осим истраживања на универзитетима широм свет</w:t>
      </w:r>
      <w:r w:rsidR="00E433DA">
        <w:rPr>
          <w:lang w:val="sr-Cyrl-CS"/>
        </w:rPr>
        <w:t>а, вештачка интелигеницја се дан</w:t>
      </w:r>
      <w:r w:rsidRPr="00D91EA2">
        <w:rPr>
          <w:lang w:val="sr-Cyrl-CS"/>
        </w:rPr>
        <w:t xml:space="preserve">ас примењује или се очекује примена у различитим доменима и областима рада за решавање различитих проблема. Ипак, и даље постоје неистражене опције и могућности које могу </w:t>
      </w:r>
      <w:r w:rsidR="00E433DA">
        <w:rPr>
          <w:lang w:val="sr-Cyrl-CS"/>
        </w:rPr>
        <w:t>да доведу до великих помака у ов</w:t>
      </w:r>
      <w:r w:rsidRPr="00D91EA2">
        <w:rPr>
          <w:lang w:val="sr-Cyrl-CS"/>
        </w:rPr>
        <w:t>ој области.</w:t>
      </w:r>
    </w:p>
    <w:p w:rsidR="00D91EA2" w:rsidRPr="00D91EA2" w:rsidRDefault="00D91EA2" w:rsidP="00B71AE5">
      <w:pPr>
        <w:pStyle w:val="BodyText"/>
        <w:spacing w:before="1"/>
        <w:ind w:right="394"/>
        <w:jc w:val="both"/>
        <w:rPr>
          <w:lang w:val="sr-Cyrl-CS"/>
        </w:rPr>
      </w:pPr>
      <w:r w:rsidRPr="00D91EA2">
        <w:rPr>
          <w:lang w:val="sr-Cyrl-CS"/>
        </w:rPr>
        <w:t xml:space="preserve">Основа овог рада је у експерименту који спроводи Google, који се односи на препознавање цртежа који су руком цртани. Идеја је да се имплементира апликација за препознавање цртежа инспирисана гугловом игром quick draw. Гугл је обезбедио јавни, велики скуп података који се може користити за ове намене, који ће се користити за тренирање и тестирање апликације. </w:t>
      </w:r>
    </w:p>
    <w:p w:rsidR="00D91EA2" w:rsidRPr="00D91EA2" w:rsidRDefault="00D91EA2" w:rsidP="00E433DA">
      <w:pPr>
        <w:pStyle w:val="BodyText"/>
        <w:spacing w:before="1"/>
        <w:ind w:right="394" w:firstLine="720"/>
        <w:jc w:val="both"/>
        <w:rPr>
          <w:lang w:val="sr-Cyrl-CS"/>
        </w:rPr>
      </w:pPr>
      <w:r w:rsidRPr="00D91EA2">
        <w:rPr>
          <w:lang w:val="sr-Cyrl-CS"/>
        </w:rPr>
        <w:t xml:space="preserve">У дипломском раду најпре ће бити описани основни појмови који се односе на неуронске мреже, деловима неуронске мреже и њихова улога. Приказаће се најпре функционисање ове мреже на једноставном примеру са линеарном зависношћу као и функционисање са сложенијим типовима зависности. Дипломски рад се бави и темама које се односе на одређивање свих карактеристика неуронске мреже као што су тежине потега, </w:t>
      </w:r>
      <w:r w:rsidRPr="00165DA8">
        <w:rPr>
          <w:i/>
          <w:lang w:val="sr-Cyrl-CS"/>
        </w:rPr>
        <w:t>bias</w:t>
      </w:r>
      <w:r w:rsidRPr="00D91EA2">
        <w:rPr>
          <w:lang w:val="sr-Cyrl-CS"/>
        </w:rPr>
        <w:t xml:space="preserve"> и како одредити колико треба променити ове вредности да би неуронску мрежу прилагодили конкретном задатку који је пред нама. Анализираће се и грешка при одређивању решења и то како она утиче на промену наведених карактеристика. </w:t>
      </w:r>
    </w:p>
    <w:p w:rsidR="00D91EA2" w:rsidRPr="00D91EA2" w:rsidRDefault="00D91EA2" w:rsidP="00165DA8">
      <w:pPr>
        <w:pStyle w:val="BodyText"/>
        <w:spacing w:before="1"/>
        <w:ind w:right="394" w:firstLine="720"/>
        <w:jc w:val="both"/>
        <w:rPr>
          <w:lang w:val="sr-Cyrl-CS"/>
        </w:rPr>
      </w:pPr>
      <w:r w:rsidRPr="00D91EA2">
        <w:rPr>
          <w:lang w:val="sr-Cyrl-CS"/>
        </w:rPr>
        <w:t xml:space="preserve">Практични део рада се односи на понављање гугловог експеримента. Приказано је како је и сам гугл решио проблем препознавања слике и од чега се састоји њихов модел података. Биће описана и имплементација решења у </w:t>
      </w:r>
      <w:r w:rsidRPr="00165DA8">
        <w:rPr>
          <w:i/>
          <w:lang w:val="sr-Cyrl-CS"/>
        </w:rPr>
        <w:t>javascript</w:t>
      </w:r>
      <w:r w:rsidRPr="00D91EA2">
        <w:rPr>
          <w:lang w:val="sr-Cyrl-CS"/>
        </w:rPr>
        <w:t xml:space="preserve">-у над мањим скупом података из базе. Тренирање овог система ће бити извршено за десет објекта и треба омогућити кориснику да даље тренира неуронску мрежу да би добио већу прецизност односно да на притисак дугмета тестира шта је коначна претпоставка те мреже. Као улаз у неуронску мрежу користи се  вектор пиксела а као излаз вектор са десет елемената где сваки одговара шанси да је на слици баш тај објекат. Биће описана имплементација класе за рад са матрицама која има кључну улогу у раду неуронске мреже као и класа неуронске мреже помоћу којих се врши тестирање и тренирање. Апликација има једноставан интерфејс који треба да покаже основне функционалности, да омогући кориснику да и сам нацрта нешто и да у реалном времену прикаже у којој мери апликација тачно одређује резултат, као и да ако не буде задовољан да може да понови процес учења. </w:t>
      </w:r>
    </w:p>
    <w:p w:rsidR="007D65D4" w:rsidRDefault="00D91EA2" w:rsidP="00165DA8">
      <w:pPr>
        <w:pStyle w:val="BodyText"/>
        <w:spacing w:before="1"/>
        <w:ind w:right="394" w:firstLine="720"/>
        <w:jc w:val="both"/>
        <w:rPr>
          <w:lang w:val="sr-Latn-RS"/>
        </w:rPr>
      </w:pPr>
      <w:r w:rsidRPr="00D91EA2">
        <w:rPr>
          <w:lang w:val="sr-Cyrl-CS"/>
        </w:rPr>
        <w:t>Након имплементације извршена су тестирања током којих ће да се провери функционисање апликације при мењању неких од карактеристика неуронске мреже. Шта ће се у систему променити ако процес учења покренемо више пута и како ће се то одразити на саму прецизност, како ће промена структуре неуронске мреже (као што је промена броја слојева и чворова) да утиче на перформансе као и да ли повећање броја података нужно значи бољи рад система или је то беспотребно повећање утрошеног времена на рад апликације. Приказано је са којим се проблемима неуронска мрежа суочава при учењу односно како људска непредв</w:t>
      </w:r>
      <w:r w:rsidR="00165DA8">
        <w:rPr>
          <w:lang w:val="sr-Cyrl-CS"/>
        </w:rPr>
        <w:t xml:space="preserve">идивост утиче на процес учења, а </w:t>
      </w:r>
    </w:p>
    <w:p w:rsidR="001E5365" w:rsidRPr="00AC4A11" w:rsidRDefault="00165DA8" w:rsidP="00DE0C96">
      <w:pPr>
        <w:pStyle w:val="BodyText"/>
        <w:spacing w:before="1"/>
        <w:ind w:right="394"/>
        <w:jc w:val="both"/>
        <w:rPr>
          <w:lang w:val="sr-Cyrl-CS"/>
        </w:rPr>
        <w:sectPr w:rsidR="001E5365" w:rsidRPr="00AC4A11" w:rsidSect="00D474DC">
          <w:footerReference w:type="default" r:id="rId11"/>
          <w:pgSz w:w="11910" w:h="16850"/>
          <w:pgMar w:top="1360" w:right="1020" w:bottom="980" w:left="1300" w:header="0" w:footer="791" w:gutter="0"/>
          <w:pgNumType w:start="6"/>
          <w:cols w:space="720"/>
        </w:sectPr>
      </w:pPr>
      <w:r>
        <w:rPr>
          <w:lang w:val="sr-Cyrl-CS"/>
        </w:rPr>
        <w:t xml:space="preserve">касније на процес </w:t>
      </w:r>
      <w:r w:rsidR="007D65D4" w:rsidRPr="007D65D4">
        <w:rPr>
          <w:lang w:val="sr-Cyrl-CS"/>
        </w:rPr>
        <w:t>погађања.</w:t>
      </w:r>
    </w:p>
    <w:p w:rsidR="00AC4A11" w:rsidRPr="000126F2" w:rsidRDefault="00347C1A" w:rsidP="00CF0484">
      <w:pPr>
        <w:pStyle w:val="Heading1"/>
        <w:numPr>
          <w:ilvl w:val="0"/>
          <w:numId w:val="5"/>
        </w:numPr>
        <w:jc w:val="center"/>
        <w:rPr>
          <w:sz w:val="32"/>
          <w:szCs w:val="32"/>
          <w:lang w:val="sr-Cyrl-RS"/>
        </w:rPr>
      </w:pPr>
      <w:bookmarkStart w:id="2" w:name="_Toc182517013"/>
      <w:r>
        <w:rPr>
          <w:sz w:val="32"/>
          <w:szCs w:val="32"/>
          <w:lang w:val="sr-Cyrl-RS"/>
        </w:rPr>
        <w:lastRenderedPageBreak/>
        <w:t>Примена неуронске мреже за одређивање функционалне зависности</w:t>
      </w:r>
      <w:bookmarkEnd w:id="2"/>
    </w:p>
    <w:p w:rsidR="00EF500D" w:rsidRPr="0035403F" w:rsidRDefault="00EF500D" w:rsidP="00AC4A11">
      <w:pPr>
        <w:jc w:val="center"/>
        <w:rPr>
          <w:b/>
          <w:sz w:val="32"/>
          <w:szCs w:val="32"/>
          <w:lang w:val="sr-Cyrl-RS"/>
        </w:rPr>
      </w:pPr>
    </w:p>
    <w:p w:rsidR="00EF500D" w:rsidRDefault="00DA38C9" w:rsidP="00165DA8">
      <w:pPr>
        <w:ind w:firstLine="540"/>
        <w:jc w:val="both"/>
        <w:rPr>
          <w:sz w:val="24"/>
          <w:szCs w:val="24"/>
          <w:lang w:val="sr-Cyrl-RS"/>
        </w:rPr>
      </w:pPr>
      <w:r>
        <w:rPr>
          <w:sz w:val="24"/>
          <w:szCs w:val="24"/>
          <w:lang w:val="sr-Cyrl-RS"/>
        </w:rPr>
        <w:t>Неуронска мрежа је систем вештачке интелигенције који се састоји од низа међусобно повезаних процесора чија је улога да изврше израчунавање над унешеним подацима.</w:t>
      </w:r>
    </w:p>
    <w:p w:rsidR="00E96037" w:rsidRDefault="00E96037" w:rsidP="00AC4A11">
      <w:pPr>
        <w:jc w:val="both"/>
        <w:rPr>
          <w:sz w:val="24"/>
          <w:szCs w:val="24"/>
          <w:lang w:val="sr-Cyrl-RS"/>
        </w:rPr>
      </w:pPr>
      <w:r>
        <w:rPr>
          <w:sz w:val="24"/>
          <w:szCs w:val="24"/>
          <w:lang w:val="sr-Cyrl-RS"/>
        </w:rPr>
        <w:t>Њена улога је да на основу познатих улазних и излазних података уочи правилности при закључивању и у складу са њима подеси своје параметре.</w:t>
      </w:r>
      <w:r w:rsidR="00224123">
        <w:rPr>
          <w:sz w:val="24"/>
          <w:szCs w:val="24"/>
          <w:lang w:val="sr-Cyrl-RS"/>
        </w:rPr>
        <w:t xml:space="preserve"> Најпре ћемо на простом примеру  где важи линеарна зависност уочити како неуронска мрежа функционише и који су њени саставни делови. Након тога на примеру нелинеарне зависности ћемо испратити како треба проширити систем и прилагодити га сложенијем проблему.</w:t>
      </w:r>
    </w:p>
    <w:p w:rsidR="00E96037" w:rsidRPr="00DA38C9" w:rsidRDefault="00E96037" w:rsidP="00AC4A11">
      <w:pPr>
        <w:jc w:val="both"/>
        <w:rPr>
          <w:sz w:val="24"/>
          <w:szCs w:val="24"/>
          <w:lang w:val="sr-Cyrl-RS"/>
        </w:rPr>
      </w:pPr>
    </w:p>
    <w:p w:rsidR="005277F7" w:rsidRPr="005277F7" w:rsidRDefault="00196119" w:rsidP="005277F7">
      <w:pPr>
        <w:pStyle w:val="Heading2"/>
        <w:jc w:val="center"/>
        <w:rPr>
          <w:lang w:val="sr-Cyrl-RS"/>
        </w:rPr>
      </w:pPr>
      <w:bookmarkStart w:id="3" w:name="_Toc182517014"/>
      <w:r>
        <w:rPr>
          <w:lang w:val="sr-Latn-RS"/>
        </w:rPr>
        <w:t>2</w:t>
      </w:r>
      <w:r w:rsidR="00AC4A11">
        <w:rPr>
          <w:lang w:val="sr-Cyrl-RS"/>
        </w:rPr>
        <w:t>.1.</w:t>
      </w:r>
      <w:r w:rsidR="005277F7">
        <w:rPr>
          <w:lang w:val="sr-Cyrl-RS"/>
        </w:rPr>
        <w:t>Одређивање линеарне зависности помоћу неуронске мреже</w:t>
      </w:r>
      <w:bookmarkEnd w:id="3"/>
    </w:p>
    <w:p w:rsidR="00EF500D" w:rsidRPr="0035403F" w:rsidRDefault="00EF500D" w:rsidP="00AC4A11">
      <w:pPr>
        <w:jc w:val="center"/>
        <w:rPr>
          <w:b/>
          <w:sz w:val="28"/>
          <w:szCs w:val="28"/>
          <w:lang w:val="sr-Cyrl-RS"/>
        </w:rPr>
      </w:pPr>
    </w:p>
    <w:p w:rsidR="00AC4A11" w:rsidRDefault="00CF0484" w:rsidP="00165DA8">
      <w:pPr>
        <w:ind w:firstLine="118"/>
        <w:jc w:val="both"/>
        <w:rPr>
          <w:sz w:val="24"/>
          <w:szCs w:val="24"/>
          <w:lang w:val="sr-Cyrl-RS"/>
        </w:rPr>
      </w:pPr>
      <w:r>
        <w:rPr>
          <w:sz w:val="24"/>
          <w:szCs w:val="24"/>
          <w:lang w:val="sr-Cyrl-RS"/>
        </w:rPr>
        <w:t>Перцепт</w:t>
      </w:r>
      <w:r w:rsidR="00AC4A11">
        <w:rPr>
          <w:sz w:val="24"/>
          <w:szCs w:val="24"/>
          <w:lang w:val="sr-Cyrl-RS"/>
        </w:rPr>
        <w:t>р</w:t>
      </w:r>
      <w:r>
        <w:rPr>
          <w:sz w:val="24"/>
          <w:szCs w:val="24"/>
          <w:lang w:val="sr-Cyrl-RS"/>
        </w:rPr>
        <w:t>он</w:t>
      </w:r>
      <w:r w:rsidR="00AC4A11">
        <w:rPr>
          <w:sz w:val="24"/>
          <w:szCs w:val="24"/>
          <w:lang w:val="sr-Cyrl-RS"/>
        </w:rPr>
        <w:t xml:space="preserve"> је алгоритам за надг</w:t>
      </w:r>
      <w:r w:rsidR="00F57674">
        <w:rPr>
          <w:sz w:val="24"/>
          <w:szCs w:val="24"/>
          <w:lang w:val="sr-Cyrl-RS"/>
        </w:rPr>
        <w:t>л</w:t>
      </w:r>
      <w:r w:rsidR="00AC4A11">
        <w:rPr>
          <w:sz w:val="24"/>
          <w:szCs w:val="24"/>
          <w:lang w:val="sr-Cyrl-RS"/>
        </w:rPr>
        <w:t xml:space="preserve">едано учење бинарних класификатора. </w:t>
      </w:r>
      <w:r w:rsidR="004F2BAC">
        <w:rPr>
          <w:sz w:val="24"/>
          <w:szCs w:val="24"/>
          <w:lang w:val="sr-Cyrl-RS"/>
        </w:rPr>
        <w:t>Ак</w:t>
      </w:r>
      <w:r w:rsidR="00AC4A11">
        <w:rPr>
          <w:sz w:val="24"/>
          <w:szCs w:val="24"/>
          <w:lang w:val="sr-Cyrl-RS"/>
        </w:rPr>
        <w:t xml:space="preserve">о постоји вектор који се састоји од три елемента </w:t>
      </w:r>
      <w:r w:rsidR="00AC4A11" w:rsidRPr="00380F4A">
        <w:rPr>
          <w:i/>
          <w:sz w:val="24"/>
          <w:szCs w:val="24"/>
        </w:rPr>
        <w:t>x</w:t>
      </w:r>
      <w:r w:rsidR="00AC4A11" w:rsidRPr="00380F4A">
        <w:rPr>
          <w:i/>
          <w:sz w:val="24"/>
          <w:szCs w:val="24"/>
          <w:vertAlign w:val="subscript"/>
          <w:lang w:val="sr-Cyrl-RS"/>
        </w:rPr>
        <w:t>1</w:t>
      </w:r>
      <w:r w:rsidR="00AC4A11" w:rsidRPr="0088180C">
        <w:rPr>
          <w:sz w:val="24"/>
          <w:szCs w:val="24"/>
        </w:rPr>
        <w:t xml:space="preserve">, </w:t>
      </w:r>
      <w:r w:rsidR="00AC4A11" w:rsidRPr="00380F4A">
        <w:rPr>
          <w:i/>
          <w:sz w:val="24"/>
          <w:szCs w:val="24"/>
        </w:rPr>
        <w:t>x</w:t>
      </w:r>
      <w:r w:rsidR="00AC4A11" w:rsidRPr="00380F4A">
        <w:rPr>
          <w:i/>
          <w:sz w:val="24"/>
          <w:szCs w:val="24"/>
          <w:vertAlign w:val="subscript"/>
          <w:lang w:val="sr-Cyrl-RS"/>
        </w:rPr>
        <w:t>2</w:t>
      </w:r>
      <w:r w:rsidR="00AC4A11">
        <w:rPr>
          <w:sz w:val="24"/>
          <w:szCs w:val="24"/>
        </w:rPr>
        <w:t xml:space="preserve">, </w:t>
      </w:r>
      <w:r w:rsidR="00AC4A11">
        <w:rPr>
          <w:sz w:val="24"/>
          <w:szCs w:val="24"/>
          <w:lang w:val="sr-Cyrl-RS"/>
        </w:rPr>
        <w:t>и</w:t>
      </w:r>
      <w:r w:rsidR="00AC4A11" w:rsidRPr="0088180C">
        <w:rPr>
          <w:sz w:val="24"/>
          <w:szCs w:val="24"/>
        </w:rPr>
        <w:t xml:space="preserve"> </w:t>
      </w:r>
      <w:r w:rsidR="00AC4A11" w:rsidRPr="00380F4A">
        <w:rPr>
          <w:i/>
          <w:sz w:val="24"/>
          <w:szCs w:val="24"/>
        </w:rPr>
        <w:t>x</w:t>
      </w:r>
      <w:r w:rsidR="00AC4A11" w:rsidRPr="00380F4A">
        <w:rPr>
          <w:i/>
          <w:sz w:val="24"/>
          <w:szCs w:val="24"/>
          <w:vertAlign w:val="subscript"/>
          <w:lang w:val="sr-Cyrl-RS"/>
        </w:rPr>
        <w:t>3</w:t>
      </w:r>
      <w:r w:rsidR="00AC4A11" w:rsidRPr="0088180C">
        <w:rPr>
          <w:sz w:val="24"/>
          <w:szCs w:val="24"/>
        </w:rPr>
        <w:t xml:space="preserve"> </w:t>
      </w:r>
      <w:r w:rsidR="00AC4A11">
        <w:rPr>
          <w:sz w:val="24"/>
          <w:szCs w:val="24"/>
          <w:lang w:val="sr-Cyrl-RS"/>
        </w:rPr>
        <w:t>он на основу математичког израчунавања над вредностима</w:t>
      </w:r>
      <w:r w:rsidR="00AC4A11" w:rsidRPr="0088180C">
        <w:rPr>
          <w:sz w:val="24"/>
          <w:szCs w:val="24"/>
        </w:rPr>
        <w:t xml:space="preserve"> </w:t>
      </w:r>
      <w:r w:rsidR="00AC4A11" w:rsidRPr="00380F4A">
        <w:rPr>
          <w:i/>
          <w:sz w:val="24"/>
          <w:szCs w:val="24"/>
        </w:rPr>
        <w:t>x</w:t>
      </w:r>
      <w:r w:rsidR="00AC4A11" w:rsidRPr="00380F4A">
        <w:rPr>
          <w:i/>
          <w:sz w:val="24"/>
          <w:szCs w:val="24"/>
          <w:vertAlign w:val="subscript"/>
          <w:lang w:val="sr-Cyrl-RS"/>
        </w:rPr>
        <w:t>1</w:t>
      </w:r>
      <w:r w:rsidR="00AC4A11">
        <w:rPr>
          <w:sz w:val="24"/>
          <w:szCs w:val="24"/>
          <w:vertAlign w:val="subscript"/>
          <w:lang w:val="sr-Cyrl-RS"/>
        </w:rPr>
        <w:t>,</w:t>
      </w:r>
      <w:r w:rsidR="00AC4A11">
        <w:rPr>
          <w:sz w:val="24"/>
          <w:szCs w:val="24"/>
        </w:rPr>
        <w:t xml:space="preserve"> </w:t>
      </w:r>
      <w:r w:rsidR="00AC4A11" w:rsidRPr="00380F4A">
        <w:rPr>
          <w:i/>
          <w:sz w:val="24"/>
          <w:szCs w:val="24"/>
        </w:rPr>
        <w:t>x</w:t>
      </w:r>
      <w:r w:rsidR="00AC4A11" w:rsidRPr="00380F4A">
        <w:rPr>
          <w:i/>
          <w:sz w:val="24"/>
          <w:szCs w:val="24"/>
          <w:vertAlign w:val="subscript"/>
          <w:lang w:val="sr-Cyrl-RS"/>
        </w:rPr>
        <w:t>2</w:t>
      </w:r>
      <w:r w:rsidR="00AC4A11">
        <w:rPr>
          <w:sz w:val="24"/>
          <w:szCs w:val="24"/>
        </w:rPr>
        <w:t xml:space="preserve"> </w:t>
      </w:r>
      <w:r w:rsidR="00AC4A11">
        <w:rPr>
          <w:sz w:val="24"/>
          <w:szCs w:val="24"/>
          <w:lang w:val="sr-Cyrl-RS"/>
        </w:rPr>
        <w:t>и</w:t>
      </w:r>
      <w:r w:rsidR="00AC4A11">
        <w:rPr>
          <w:sz w:val="24"/>
          <w:szCs w:val="24"/>
        </w:rPr>
        <w:t xml:space="preserve"> </w:t>
      </w:r>
      <w:r w:rsidR="00AC4A11" w:rsidRPr="00380F4A">
        <w:rPr>
          <w:i/>
          <w:sz w:val="24"/>
          <w:szCs w:val="24"/>
        </w:rPr>
        <w:t>x</w:t>
      </w:r>
      <w:r w:rsidR="00AC4A11" w:rsidRPr="00380F4A">
        <w:rPr>
          <w:i/>
          <w:sz w:val="24"/>
          <w:szCs w:val="24"/>
          <w:vertAlign w:val="subscript"/>
          <w:lang w:val="sr-Cyrl-RS"/>
        </w:rPr>
        <w:t>3</w:t>
      </w:r>
      <w:r w:rsidR="00AC4A11" w:rsidRPr="0088180C">
        <w:rPr>
          <w:sz w:val="24"/>
          <w:szCs w:val="24"/>
        </w:rPr>
        <w:t xml:space="preserve"> </w:t>
      </w:r>
      <w:r w:rsidR="00C63D43">
        <w:rPr>
          <w:sz w:val="24"/>
          <w:szCs w:val="24"/>
          <w:lang w:val="sr-Cyrl-RS"/>
        </w:rPr>
        <w:t>и</w:t>
      </w:r>
      <w:r w:rsidR="00AC4A11" w:rsidRPr="0088180C">
        <w:rPr>
          <w:sz w:val="24"/>
          <w:szCs w:val="24"/>
        </w:rPr>
        <w:t xml:space="preserve"> </w:t>
      </w:r>
      <w:r w:rsidR="00AC4A11">
        <w:rPr>
          <w:sz w:val="24"/>
          <w:szCs w:val="24"/>
          <w:lang w:val="sr-Cyrl-RS"/>
        </w:rPr>
        <w:t xml:space="preserve">одређује излаз </w:t>
      </w:r>
      <w:r w:rsidR="00AC4A11">
        <w:rPr>
          <w:i/>
          <w:sz w:val="24"/>
          <w:szCs w:val="24"/>
        </w:rPr>
        <w:t>y</w:t>
      </w:r>
      <w:r w:rsidR="00AC4A11">
        <w:rPr>
          <w:sz w:val="24"/>
          <w:szCs w:val="24"/>
        </w:rPr>
        <w:t>.</w:t>
      </w:r>
      <w:r w:rsidR="00C63D43">
        <w:rPr>
          <w:sz w:val="24"/>
          <w:szCs w:val="24"/>
          <w:lang w:val="sr-Cyrl-RS"/>
        </w:rPr>
        <w:t xml:space="preserve"> Користи се за линеарну зависност.</w:t>
      </w:r>
    </w:p>
    <w:p w:rsidR="00E96037" w:rsidRDefault="00E96037" w:rsidP="00AC4A11">
      <w:pPr>
        <w:jc w:val="both"/>
        <w:rPr>
          <w:sz w:val="24"/>
          <w:szCs w:val="24"/>
        </w:rPr>
      </w:pPr>
    </w:p>
    <w:p w:rsidR="00611050" w:rsidRDefault="00611050" w:rsidP="00611050">
      <w:pPr>
        <w:jc w:val="both"/>
      </w:pPr>
      <w:r w:rsidRPr="0088180C">
        <w:rPr>
          <w:noProof/>
          <w:lang w:val="sr-Latn-RS" w:eastAsia="sr-Latn-RS"/>
        </w:rPr>
        <w:drawing>
          <wp:inline distT="0" distB="0" distL="0" distR="0" wp14:anchorId="2ABCC1EB" wp14:editId="266816C2">
            <wp:extent cx="5760720" cy="1886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1886585"/>
                    </a:xfrm>
                    <a:prstGeom prst="rect">
                      <a:avLst/>
                    </a:prstGeom>
                  </pic:spPr>
                </pic:pic>
              </a:graphicData>
            </a:graphic>
          </wp:inline>
        </w:drawing>
      </w:r>
      <w:r w:rsidRPr="0088180C">
        <w:t xml:space="preserve"> </w:t>
      </w:r>
    </w:p>
    <w:p w:rsidR="00611050" w:rsidRDefault="00611050" w:rsidP="00611050">
      <w:pPr>
        <w:jc w:val="center"/>
        <w:rPr>
          <w:lang w:val="sr-Latn-CS"/>
        </w:rPr>
      </w:pPr>
      <w:r>
        <w:rPr>
          <w:lang w:val="sr-Cyrl-RS"/>
        </w:rPr>
        <w:t xml:space="preserve">Слика </w:t>
      </w:r>
      <w:r>
        <w:rPr>
          <w:lang w:val="sr-Latn-CS"/>
        </w:rPr>
        <w:t>2</w:t>
      </w:r>
      <w:r>
        <w:rPr>
          <w:lang w:val="sr-Cyrl-RS"/>
        </w:rPr>
        <w:t>.1 Биљка у средини је пример неотровне врсте, а биљке са њене леве односно десне стране примери отровне биљке.</w:t>
      </w:r>
    </w:p>
    <w:p w:rsidR="00611050" w:rsidRPr="00611050" w:rsidRDefault="00611050" w:rsidP="00AC4A11">
      <w:pPr>
        <w:jc w:val="both"/>
      </w:pPr>
    </w:p>
    <w:p w:rsidR="00150C23" w:rsidRDefault="00CF0484" w:rsidP="00165DA8">
      <w:pPr>
        <w:ind w:firstLine="720"/>
        <w:jc w:val="both"/>
        <w:rPr>
          <w:sz w:val="24"/>
          <w:szCs w:val="24"/>
          <w:lang w:val="sr-Cyrl-RS"/>
        </w:rPr>
      </w:pPr>
      <w:r>
        <w:rPr>
          <w:sz w:val="24"/>
          <w:szCs w:val="24"/>
          <w:lang w:val="sr-Cyrl-RS"/>
        </w:rPr>
        <w:t>Један прост пример како перцепт</w:t>
      </w:r>
      <w:r w:rsidR="00AC4A11">
        <w:rPr>
          <w:sz w:val="24"/>
          <w:szCs w:val="24"/>
          <w:lang w:val="sr-Cyrl-RS"/>
        </w:rPr>
        <w:t>р</w:t>
      </w:r>
      <w:r>
        <w:rPr>
          <w:sz w:val="24"/>
          <w:szCs w:val="24"/>
          <w:lang w:val="sr-Cyrl-RS"/>
        </w:rPr>
        <w:t>он</w:t>
      </w:r>
      <w:r w:rsidR="00AC4A11">
        <w:rPr>
          <w:sz w:val="24"/>
          <w:szCs w:val="24"/>
          <w:lang w:val="sr-Cyrl-RS"/>
        </w:rPr>
        <w:t xml:space="preserve"> одређује излаз </w:t>
      </w:r>
      <w:r w:rsidR="00AC4A11" w:rsidRPr="00CF0484">
        <w:rPr>
          <w:i/>
          <w:sz w:val="24"/>
          <w:szCs w:val="24"/>
          <w:lang w:val="sr-Cyrl-RS"/>
        </w:rPr>
        <w:t>у</w:t>
      </w:r>
      <w:r w:rsidR="00AC4A11">
        <w:rPr>
          <w:sz w:val="24"/>
          <w:szCs w:val="24"/>
          <w:lang w:val="sr-Cyrl-RS"/>
        </w:rPr>
        <w:t xml:space="preserve"> може</w:t>
      </w:r>
      <w:r w:rsidR="00AC4A11" w:rsidRPr="0088180C">
        <w:rPr>
          <w:sz w:val="24"/>
          <w:szCs w:val="24"/>
        </w:rPr>
        <w:t xml:space="preserve"> </w:t>
      </w:r>
      <w:r w:rsidR="00AC4A11">
        <w:rPr>
          <w:sz w:val="24"/>
          <w:szCs w:val="24"/>
          <w:lang w:val="sr-Cyrl-RS"/>
        </w:rPr>
        <w:t>да буде представљен употребом биљке која на себи има тр</w:t>
      </w:r>
      <w:r w:rsidR="00F57674">
        <w:rPr>
          <w:sz w:val="24"/>
          <w:szCs w:val="24"/>
          <w:lang w:val="sr-Cyrl-RS"/>
        </w:rPr>
        <w:t>нове и тачке жуте боје. Међутим</w:t>
      </w:r>
      <w:r w:rsidR="00AC4A11">
        <w:rPr>
          <w:sz w:val="24"/>
          <w:szCs w:val="24"/>
          <w:lang w:val="sr-Cyrl-RS"/>
        </w:rPr>
        <w:t xml:space="preserve"> ако је познато да постоји још врста биљака са сличним особинама</w:t>
      </w:r>
      <w:r w:rsidR="00165DA8">
        <w:rPr>
          <w:sz w:val="24"/>
          <w:szCs w:val="24"/>
          <w:lang w:val="sr-Cyrl-RS"/>
        </w:rPr>
        <w:t>,</w:t>
      </w:r>
      <w:r w:rsidR="00AC4A11">
        <w:rPr>
          <w:sz w:val="24"/>
          <w:szCs w:val="24"/>
          <w:lang w:val="sr-Cyrl-RS"/>
        </w:rPr>
        <w:t xml:space="preserve"> а за које се испоставило да су отровне поставља се питање како разликовати једне од других (Слика </w:t>
      </w:r>
      <w:r>
        <w:rPr>
          <w:sz w:val="24"/>
          <w:szCs w:val="24"/>
          <w:lang w:val="sr-Cyrl-RS"/>
        </w:rPr>
        <w:t>2</w:t>
      </w:r>
      <w:r w:rsidR="00AC4A11">
        <w:rPr>
          <w:sz w:val="24"/>
          <w:szCs w:val="24"/>
          <w:lang w:val="sr-Cyrl-RS"/>
        </w:rPr>
        <w:t>.1). Овде се да би пример био што простији узима зависност где већи трнови или веће тачке од неке референтне вредности значе да је она отровна. Свака од биљака може да буде представљена на графу где</w:t>
      </w:r>
      <w:r w:rsidR="00AC4A11" w:rsidRPr="0088180C">
        <w:rPr>
          <w:sz w:val="24"/>
          <w:szCs w:val="24"/>
        </w:rPr>
        <w:t xml:space="preserve"> </w:t>
      </w:r>
      <w:r w:rsidR="00AC4A11" w:rsidRPr="00CF0484">
        <w:rPr>
          <w:i/>
          <w:sz w:val="24"/>
          <w:szCs w:val="24"/>
        </w:rPr>
        <w:t>y</w:t>
      </w:r>
      <w:r w:rsidR="00AC4A11" w:rsidRPr="0088180C">
        <w:rPr>
          <w:sz w:val="24"/>
          <w:szCs w:val="24"/>
        </w:rPr>
        <w:t xml:space="preserve"> </w:t>
      </w:r>
      <w:r w:rsidR="00AC4A11">
        <w:rPr>
          <w:sz w:val="24"/>
          <w:szCs w:val="24"/>
          <w:lang w:val="sr-Cyrl-RS"/>
        </w:rPr>
        <w:t>оса представља дужину трна, а</w:t>
      </w:r>
      <w:r w:rsidR="00AC4A11" w:rsidRPr="0088180C">
        <w:rPr>
          <w:sz w:val="24"/>
          <w:szCs w:val="24"/>
        </w:rPr>
        <w:t xml:space="preserve"> </w:t>
      </w:r>
      <w:r w:rsidR="00AC4A11" w:rsidRPr="00CF0484">
        <w:rPr>
          <w:i/>
          <w:sz w:val="24"/>
          <w:szCs w:val="24"/>
        </w:rPr>
        <w:t>x</w:t>
      </w:r>
      <w:r w:rsidR="00AC4A11" w:rsidRPr="0088180C">
        <w:rPr>
          <w:sz w:val="24"/>
          <w:szCs w:val="24"/>
        </w:rPr>
        <w:t xml:space="preserve"> </w:t>
      </w:r>
      <w:r w:rsidR="00AC4A11">
        <w:rPr>
          <w:sz w:val="24"/>
          <w:szCs w:val="24"/>
          <w:lang w:val="sr-Cyrl-RS"/>
        </w:rPr>
        <w:t>оса</w:t>
      </w:r>
      <w:r w:rsidR="00AC4A11" w:rsidRPr="0088180C">
        <w:rPr>
          <w:sz w:val="24"/>
          <w:szCs w:val="24"/>
        </w:rPr>
        <w:t xml:space="preserve"> </w:t>
      </w:r>
      <w:r w:rsidR="00AC4A11">
        <w:rPr>
          <w:sz w:val="24"/>
          <w:szCs w:val="24"/>
          <w:lang w:val="sr-Cyrl-RS"/>
        </w:rPr>
        <w:t>величину мрља</w:t>
      </w:r>
      <w:r w:rsidR="00AC4A11" w:rsidRPr="0088180C">
        <w:rPr>
          <w:sz w:val="24"/>
          <w:szCs w:val="24"/>
        </w:rPr>
        <w:t xml:space="preserve">. </w:t>
      </w:r>
      <w:r w:rsidR="00AC4A11">
        <w:rPr>
          <w:sz w:val="24"/>
          <w:szCs w:val="24"/>
          <w:lang w:val="sr-Cyrl-RS"/>
        </w:rPr>
        <w:t>Попуњавањем графа за горе наведени пример добијамо линеарну зависност могућности да би</w:t>
      </w:r>
      <w:r w:rsidR="0040573D">
        <w:rPr>
          <w:sz w:val="24"/>
          <w:szCs w:val="24"/>
          <w:lang w:val="sr-Cyrl-RS"/>
        </w:rPr>
        <w:t>љка буде отровна од величине трњ</w:t>
      </w:r>
      <w:r w:rsidR="00AC4A11">
        <w:rPr>
          <w:sz w:val="24"/>
          <w:szCs w:val="24"/>
          <w:lang w:val="sr-Cyrl-RS"/>
        </w:rPr>
        <w:t>а и жутих мрља</w:t>
      </w:r>
      <w:r w:rsidR="00AC4A11" w:rsidRPr="0088180C">
        <w:rPr>
          <w:sz w:val="24"/>
          <w:szCs w:val="24"/>
        </w:rPr>
        <w:t xml:space="preserve">. </w:t>
      </w:r>
      <w:r w:rsidR="00611050">
        <w:rPr>
          <w:sz w:val="24"/>
          <w:szCs w:val="24"/>
          <w:lang w:val="sr-Cyrl-RS"/>
        </w:rPr>
        <w:t>Након што распоредимо биљке према овим карактеристикама добијамо две површине на графу које могу међусобно да се одвоје једном правом.</w:t>
      </w:r>
      <w:r w:rsidR="00150C23">
        <w:rPr>
          <w:sz w:val="24"/>
          <w:szCs w:val="24"/>
          <w:lang w:val="sr-Cyrl-RS"/>
        </w:rPr>
        <w:t xml:space="preserve"> </w:t>
      </w:r>
      <w:r w:rsidR="0057464D">
        <w:rPr>
          <w:sz w:val="24"/>
          <w:szCs w:val="24"/>
          <w:lang w:val="sr-Cyrl-RS"/>
        </w:rPr>
        <w:t>За реализацију овог решења користићемо неуронску мрежу са два улазна и два излазна чвора</w:t>
      </w:r>
      <w:r w:rsidR="00150C23">
        <w:rPr>
          <w:sz w:val="24"/>
          <w:szCs w:val="24"/>
          <w:lang w:val="sr-Cyrl-RS"/>
        </w:rPr>
        <w:t xml:space="preserve">. Улази </w:t>
      </w:r>
      <w:r w:rsidR="0057464D">
        <w:rPr>
          <w:sz w:val="24"/>
          <w:szCs w:val="24"/>
          <w:lang w:val="sr-Cyrl-RS"/>
        </w:rPr>
        <w:t>описују</w:t>
      </w:r>
      <w:r w:rsidR="0040573D">
        <w:rPr>
          <w:sz w:val="24"/>
          <w:szCs w:val="24"/>
          <w:lang w:val="sr-Cyrl-RS"/>
        </w:rPr>
        <w:t xml:space="preserve"> величине трњ</w:t>
      </w:r>
      <w:r w:rsidR="00150C23">
        <w:rPr>
          <w:sz w:val="24"/>
          <w:szCs w:val="24"/>
          <w:lang w:val="sr-Cyrl-RS"/>
        </w:rPr>
        <w:t xml:space="preserve">а и жутих тачака, а излази ће бити означени као </w:t>
      </w:r>
      <w:r w:rsidR="00150C23">
        <w:rPr>
          <w:sz w:val="24"/>
          <w:szCs w:val="24"/>
          <w:lang w:val="sr-Latn-RS"/>
        </w:rPr>
        <w:t>output</w:t>
      </w:r>
      <w:r w:rsidR="00150C23">
        <w:rPr>
          <w:sz w:val="24"/>
          <w:szCs w:val="24"/>
          <w:vertAlign w:val="subscript"/>
          <w:lang w:val="sr-Latn-RS"/>
        </w:rPr>
        <w:t>1</w:t>
      </w:r>
      <w:r w:rsidR="00150C23">
        <w:rPr>
          <w:sz w:val="24"/>
          <w:szCs w:val="24"/>
          <w:lang w:val="sr-Cyrl-RS"/>
        </w:rPr>
        <w:t xml:space="preserve"> и </w:t>
      </w:r>
      <w:r w:rsidR="00150C23">
        <w:rPr>
          <w:sz w:val="24"/>
          <w:szCs w:val="24"/>
          <w:lang w:val="sr-Latn-RS"/>
        </w:rPr>
        <w:t>output</w:t>
      </w:r>
      <w:r w:rsidR="00150C23">
        <w:rPr>
          <w:sz w:val="24"/>
          <w:szCs w:val="24"/>
          <w:vertAlign w:val="subscript"/>
          <w:lang w:val="sr-Latn-RS"/>
        </w:rPr>
        <w:t>2</w:t>
      </w:r>
      <w:r w:rsidR="00150C23">
        <w:rPr>
          <w:sz w:val="24"/>
          <w:szCs w:val="24"/>
          <w:lang w:val="sr-Cyrl-RS"/>
        </w:rPr>
        <w:t xml:space="preserve">. Уколико је </w:t>
      </w:r>
      <w:r w:rsidR="00150C23">
        <w:rPr>
          <w:sz w:val="24"/>
          <w:szCs w:val="24"/>
          <w:lang w:val="sr-Latn-RS"/>
        </w:rPr>
        <w:t>output</w:t>
      </w:r>
      <w:r w:rsidR="00150C23">
        <w:rPr>
          <w:sz w:val="24"/>
          <w:szCs w:val="24"/>
          <w:vertAlign w:val="subscript"/>
          <w:lang w:val="sr-Latn-RS"/>
        </w:rPr>
        <w:t>1</w:t>
      </w:r>
      <w:r w:rsidR="00150C23">
        <w:rPr>
          <w:sz w:val="24"/>
          <w:szCs w:val="24"/>
          <w:lang w:val="sr-Cyrl-RS"/>
        </w:rPr>
        <w:t xml:space="preserve"> </w:t>
      </w:r>
      <w:r w:rsidR="00150C23">
        <w:rPr>
          <w:sz w:val="24"/>
          <w:szCs w:val="24"/>
        </w:rPr>
        <w:t>&gt; output</w:t>
      </w:r>
      <w:r w:rsidR="00150C23">
        <w:rPr>
          <w:sz w:val="24"/>
          <w:szCs w:val="24"/>
          <w:vertAlign w:val="subscript"/>
        </w:rPr>
        <w:t>2</w:t>
      </w:r>
      <w:r w:rsidR="00150C23">
        <w:rPr>
          <w:sz w:val="24"/>
          <w:szCs w:val="24"/>
        </w:rPr>
        <w:t xml:space="preserve"> </w:t>
      </w:r>
      <w:r w:rsidR="00150C23">
        <w:rPr>
          <w:sz w:val="24"/>
          <w:szCs w:val="24"/>
          <w:lang w:val="sr-Cyrl-RS"/>
        </w:rPr>
        <w:t xml:space="preserve">знаћемо да је у питању неотрован плод, у супротном </w:t>
      </w:r>
      <w:r w:rsidR="0057464D">
        <w:rPr>
          <w:sz w:val="24"/>
          <w:szCs w:val="24"/>
          <w:lang w:val="sr-Cyrl-RS"/>
        </w:rPr>
        <w:t>реч је о отровном</w:t>
      </w:r>
      <w:r w:rsidR="00150C23">
        <w:rPr>
          <w:sz w:val="24"/>
          <w:szCs w:val="24"/>
          <w:lang w:val="sr-Cyrl-RS"/>
        </w:rPr>
        <w:t xml:space="preserve">. Знамо да </w:t>
      </w:r>
      <w:r w:rsidR="0057464D">
        <w:rPr>
          <w:sz w:val="24"/>
          <w:szCs w:val="24"/>
          <w:lang w:val="sr-Cyrl-RS"/>
        </w:rPr>
        <w:t xml:space="preserve">оба улаза </w:t>
      </w:r>
      <w:r w:rsidR="00150C23">
        <w:rPr>
          <w:sz w:val="24"/>
          <w:szCs w:val="24"/>
          <w:lang w:val="sr-Cyrl-RS"/>
        </w:rPr>
        <w:t>утичу н</w:t>
      </w:r>
      <w:r w:rsidR="00E96037">
        <w:rPr>
          <w:sz w:val="24"/>
          <w:szCs w:val="24"/>
          <w:lang w:val="sr-Cyrl-RS"/>
        </w:rPr>
        <w:t xml:space="preserve">а излаз али не и у којој мери. Та зависност се описује тежином потега између улаза </w:t>
      </w:r>
      <w:r w:rsidR="00E96037">
        <w:rPr>
          <w:i/>
          <w:sz w:val="24"/>
          <w:szCs w:val="24"/>
        </w:rPr>
        <w:t>i</w:t>
      </w:r>
      <w:r w:rsidR="00E96037">
        <w:rPr>
          <w:i/>
          <w:sz w:val="24"/>
          <w:szCs w:val="24"/>
          <w:lang w:val="sr-Cyrl-RS"/>
        </w:rPr>
        <w:t xml:space="preserve"> </w:t>
      </w:r>
      <w:r w:rsidR="00E96037">
        <w:rPr>
          <w:sz w:val="24"/>
          <w:szCs w:val="24"/>
          <w:lang w:val="sr-Cyrl-RS"/>
        </w:rPr>
        <w:t xml:space="preserve"> и излаза </w:t>
      </w:r>
      <w:r w:rsidR="00E96037">
        <w:rPr>
          <w:i/>
          <w:sz w:val="24"/>
          <w:szCs w:val="24"/>
        </w:rPr>
        <w:t>j</w:t>
      </w:r>
      <w:r w:rsidR="00E96037">
        <w:rPr>
          <w:sz w:val="24"/>
          <w:szCs w:val="24"/>
          <w:lang w:val="sr-Cyrl-RS"/>
        </w:rPr>
        <w:t xml:space="preserve"> у ознаци </w:t>
      </w:r>
      <w:r w:rsidR="00E96037">
        <w:rPr>
          <w:i/>
          <w:sz w:val="24"/>
          <w:szCs w:val="24"/>
        </w:rPr>
        <w:t>w</w:t>
      </w:r>
      <w:r w:rsidR="00E96037">
        <w:rPr>
          <w:i/>
          <w:sz w:val="24"/>
          <w:szCs w:val="24"/>
          <w:vertAlign w:val="subscript"/>
        </w:rPr>
        <w:t>i,j</w:t>
      </w:r>
      <w:r w:rsidR="00E96037">
        <w:rPr>
          <w:sz w:val="24"/>
          <w:szCs w:val="24"/>
          <w:lang w:val="sr-Cyrl-RS"/>
        </w:rPr>
        <w:t>. Н</w:t>
      </w:r>
      <w:r w:rsidR="00150C23">
        <w:rPr>
          <w:sz w:val="24"/>
          <w:szCs w:val="24"/>
          <w:lang w:val="sr-Cyrl-RS"/>
        </w:rPr>
        <w:t xml:space="preserve">а неуронској мрежи је да у процесу учења уочи ове зависности </w:t>
      </w:r>
      <w:r w:rsidR="0057464D">
        <w:rPr>
          <w:sz w:val="24"/>
          <w:szCs w:val="24"/>
          <w:lang w:val="sr-Cyrl-RS"/>
        </w:rPr>
        <w:t xml:space="preserve">и на основу њих подеси </w:t>
      </w:r>
      <w:r w:rsidR="00E96037">
        <w:rPr>
          <w:sz w:val="24"/>
          <w:szCs w:val="24"/>
          <w:lang w:val="sr-Cyrl-RS"/>
        </w:rPr>
        <w:t xml:space="preserve">те </w:t>
      </w:r>
      <w:r w:rsidR="0057464D">
        <w:rPr>
          <w:sz w:val="24"/>
          <w:szCs w:val="24"/>
          <w:lang w:val="sr-Cyrl-RS"/>
        </w:rPr>
        <w:t xml:space="preserve">тежине </w:t>
      </w:r>
      <w:r w:rsidR="00150C23">
        <w:rPr>
          <w:sz w:val="24"/>
          <w:szCs w:val="24"/>
          <w:lang w:val="sr-Cyrl-RS"/>
        </w:rPr>
        <w:t>између излазних и улазних чворова. Добијамо зависност</w:t>
      </w:r>
      <w:r w:rsidR="00150C23">
        <w:rPr>
          <w:sz w:val="24"/>
          <w:szCs w:val="24"/>
        </w:rPr>
        <w:t>:</w:t>
      </w:r>
    </w:p>
    <w:p w:rsidR="00150C23" w:rsidRPr="00150C23" w:rsidRDefault="00150C23" w:rsidP="00150C23">
      <w:pPr>
        <w:jc w:val="both"/>
        <w:rPr>
          <w:sz w:val="24"/>
          <w:szCs w:val="24"/>
          <w:lang w:val="sr-Cyrl-RS"/>
        </w:rPr>
      </w:pPr>
    </w:p>
    <w:p w:rsidR="00150C23" w:rsidRDefault="00150C23" w:rsidP="00150C23">
      <w:pPr>
        <w:jc w:val="center"/>
        <w:rPr>
          <w:sz w:val="24"/>
          <w:szCs w:val="24"/>
        </w:rPr>
      </w:pPr>
      <w:r>
        <w:rPr>
          <w:sz w:val="24"/>
          <w:szCs w:val="24"/>
        </w:rPr>
        <w:t>output</w:t>
      </w:r>
      <w:r>
        <w:rPr>
          <w:sz w:val="24"/>
          <w:szCs w:val="24"/>
          <w:vertAlign w:val="subscript"/>
        </w:rPr>
        <w:t>1</w:t>
      </w:r>
      <w:r>
        <w:rPr>
          <w:sz w:val="24"/>
          <w:szCs w:val="24"/>
        </w:rPr>
        <w:t xml:space="preserve"> = input</w:t>
      </w:r>
      <w:r>
        <w:rPr>
          <w:sz w:val="24"/>
          <w:szCs w:val="24"/>
          <w:vertAlign w:val="subscript"/>
        </w:rPr>
        <w:t>1</w:t>
      </w:r>
      <w:r>
        <w:rPr>
          <w:sz w:val="24"/>
          <w:szCs w:val="24"/>
        </w:rPr>
        <w:t>*weight</w:t>
      </w:r>
      <w:r>
        <w:rPr>
          <w:sz w:val="24"/>
          <w:szCs w:val="24"/>
          <w:vertAlign w:val="subscript"/>
        </w:rPr>
        <w:t>1</w:t>
      </w:r>
      <w:proofErr w:type="gramStart"/>
      <w:r>
        <w:rPr>
          <w:sz w:val="24"/>
          <w:szCs w:val="24"/>
          <w:vertAlign w:val="subscript"/>
        </w:rPr>
        <w:t>,1</w:t>
      </w:r>
      <w:proofErr w:type="gramEnd"/>
      <w:r>
        <w:rPr>
          <w:sz w:val="24"/>
          <w:szCs w:val="24"/>
        </w:rPr>
        <w:t>+input</w:t>
      </w:r>
      <w:r>
        <w:rPr>
          <w:sz w:val="24"/>
          <w:szCs w:val="24"/>
          <w:vertAlign w:val="subscript"/>
        </w:rPr>
        <w:t>2</w:t>
      </w:r>
      <w:r>
        <w:rPr>
          <w:sz w:val="24"/>
          <w:szCs w:val="24"/>
        </w:rPr>
        <w:t>*weight</w:t>
      </w:r>
      <w:r>
        <w:rPr>
          <w:sz w:val="24"/>
          <w:szCs w:val="24"/>
          <w:vertAlign w:val="subscript"/>
        </w:rPr>
        <w:t>2,1</w:t>
      </w:r>
    </w:p>
    <w:p w:rsidR="00150C23" w:rsidRDefault="00150C23" w:rsidP="00150C23">
      <w:pPr>
        <w:jc w:val="center"/>
        <w:rPr>
          <w:sz w:val="24"/>
          <w:szCs w:val="24"/>
          <w:vertAlign w:val="subscript"/>
          <w:lang w:val="sr-Cyrl-RS"/>
        </w:rPr>
      </w:pPr>
      <w:r>
        <w:rPr>
          <w:sz w:val="24"/>
          <w:szCs w:val="24"/>
        </w:rPr>
        <w:t>output</w:t>
      </w:r>
      <w:r>
        <w:rPr>
          <w:sz w:val="24"/>
          <w:szCs w:val="24"/>
          <w:vertAlign w:val="subscript"/>
        </w:rPr>
        <w:t>2</w:t>
      </w:r>
      <w:r>
        <w:rPr>
          <w:sz w:val="24"/>
          <w:szCs w:val="24"/>
        </w:rPr>
        <w:t xml:space="preserve"> = input</w:t>
      </w:r>
      <w:r>
        <w:rPr>
          <w:sz w:val="24"/>
          <w:szCs w:val="24"/>
          <w:vertAlign w:val="subscript"/>
        </w:rPr>
        <w:t>1</w:t>
      </w:r>
      <w:r>
        <w:rPr>
          <w:sz w:val="24"/>
          <w:szCs w:val="24"/>
        </w:rPr>
        <w:t>*weight</w:t>
      </w:r>
      <w:r>
        <w:rPr>
          <w:sz w:val="24"/>
          <w:szCs w:val="24"/>
          <w:vertAlign w:val="subscript"/>
        </w:rPr>
        <w:t>1</w:t>
      </w:r>
      <w:proofErr w:type="gramStart"/>
      <w:r>
        <w:rPr>
          <w:sz w:val="24"/>
          <w:szCs w:val="24"/>
          <w:vertAlign w:val="subscript"/>
        </w:rPr>
        <w:t>,2</w:t>
      </w:r>
      <w:proofErr w:type="gramEnd"/>
      <w:r>
        <w:rPr>
          <w:sz w:val="24"/>
          <w:szCs w:val="24"/>
        </w:rPr>
        <w:t>+input</w:t>
      </w:r>
      <w:r>
        <w:rPr>
          <w:sz w:val="24"/>
          <w:szCs w:val="24"/>
          <w:vertAlign w:val="subscript"/>
        </w:rPr>
        <w:t>2</w:t>
      </w:r>
      <w:r>
        <w:rPr>
          <w:sz w:val="24"/>
          <w:szCs w:val="24"/>
        </w:rPr>
        <w:t>*weight</w:t>
      </w:r>
      <w:r>
        <w:rPr>
          <w:sz w:val="24"/>
          <w:szCs w:val="24"/>
          <w:vertAlign w:val="subscript"/>
        </w:rPr>
        <w:t>2,2</w:t>
      </w:r>
    </w:p>
    <w:p w:rsidR="00F62563" w:rsidRPr="00F62563" w:rsidRDefault="00F62563" w:rsidP="00150C23">
      <w:pPr>
        <w:jc w:val="center"/>
        <w:rPr>
          <w:sz w:val="24"/>
          <w:szCs w:val="24"/>
          <w:vertAlign w:val="subscript"/>
          <w:lang w:val="sr-Cyrl-RS"/>
        </w:rPr>
      </w:pPr>
    </w:p>
    <w:p w:rsidR="00F62563" w:rsidRDefault="00F62563" w:rsidP="00150C23">
      <w:pPr>
        <w:jc w:val="both"/>
        <w:rPr>
          <w:sz w:val="24"/>
          <w:szCs w:val="24"/>
        </w:rPr>
      </w:pPr>
      <w:r>
        <w:rPr>
          <w:sz w:val="24"/>
          <w:szCs w:val="24"/>
          <w:lang w:val="sr-Cyrl-RS"/>
        </w:rPr>
        <w:t>Проста неуронска мрежа која је описана овом зависношћу налази се на слици 2.2</w:t>
      </w:r>
    </w:p>
    <w:p w:rsidR="00DE0C96" w:rsidRPr="00DE0C96" w:rsidRDefault="00DE0C96" w:rsidP="00150C23">
      <w:pPr>
        <w:jc w:val="both"/>
        <w:rPr>
          <w:sz w:val="24"/>
          <w:szCs w:val="24"/>
        </w:rPr>
      </w:pPr>
    </w:p>
    <w:p w:rsidR="00150C23" w:rsidRDefault="00150C23" w:rsidP="00F62563">
      <w:pPr>
        <w:jc w:val="center"/>
        <w:rPr>
          <w:sz w:val="24"/>
          <w:szCs w:val="24"/>
          <w:lang w:val="sr-Cyrl-RS"/>
        </w:rPr>
      </w:pPr>
      <w:r w:rsidRPr="00150C23">
        <w:rPr>
          <w:noProof/>
          <w:sz w:val="24"/>
          <w:szCs w:val="24"/>
          <w:lang w:val="sr-Latn-RS" w:eastAsia="sr-Latn-RS"/>
        </w:rPr>
        <w:drawing>
          <wp:inline distT="0" distB="0" distL="0" distR="0" wp14:anchorId="023DE7C6" wp14:editId="1BF13B7F">
            <wp:extent cx="5164570" cy="1123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85187" cy="1128437"/>
                    </a:xfrm>
                    <a:prstGeom prst="rect">
                      <a:avLst/>
                    </a:prstGeom>
                  </pic:spPr>
                </pic:pic>
              </a:graphicData>
            </a:graphic>
          </wp:inline>
        </w:drawing>
      </w:r>
    </w:p>
    <w:p w:rsidR="00150C23" w:rsidRDefault="00150C23" w:rsidP="00150C23">
      <w:pPr>
        <w:jc w:val="center"/>
        <w:rPr>
          <w:lang w:val="sr-Cyrl-RS"/>
        </w:rPr>
      </w:pPr>
      <w:r>
        <w:rPr>
          <w:lang w:val="sr-Cyrl-RS"/>
        </w:rPr>
        <w:t xml:space="preserve">Слика </w:t>
      </w:r>
      <w:r>
        <w:rPr>
          <w:lang w:val="sr-Latn-CS"/>
        </w:rPr>
        <w:t>2</w:t>
      </w:r>
      <w:r>
        <w:rPr>
          <w:lang w:val="sr-Cyrl-RS"/>
        </w:rPr>
        <w:t>.2 Одређивање зависности између улаза и излаза</w:t>
      </w:r>
    </w:p>
    <w:p w:rsidR="00150C23" w:rsidRDefault="00150C23" w:rsidP="00150C23">
      <w:pPr>
        <w:rPr>
          <w:sz w:val="24"/>
          <w:szCs w:val="24"/>
          <w:lang w:val="sr-Cyrl-RS"/>
        </w:rPr>
      </w:pPr>
    </w:p>
    <w:p w:rsidR="00273B12" w:rsidRPr="00E96037" w:rsidRDefault="00273B12" w:rsidP="00C6690B">
      <w:pPr>
        <w:ind w:firstLine="720"/>
        <w:jc w:val="both"/>
        <w:rPr>
          <w:sz w:val="24"/>
          <w:szCs w:val="24"/>
          <w:lang w:val="sr-Cyrl-RS"/>
        </w:rPr>
      </w:pPr>
      <w:r>
        <w:rPr>
          <w:sz w:val="24"/>
          <w:szCs w:val="24"/>
          <w:lang w:val="sr-Cyrl-RS"/>
        </w:rPr>
        <w:t xml:space="preserve">Променом тежина у процесу учења добијамо ефекат где се линија која одваја отровне од неотровних биљака </w:t>
      </w:r>
      <w:r>
        <w:rPr>
          <w:sz w:val="24"/>
          <w:szCs w:val="24"/>
        </w:rPr>
        <w:t>(</w:t>
      </w:r>
      <w:r>
        <w:rPr>
          <w:sz w:val="24"/>
          <w:szCs w:val="24"/>
          <w:lang w:val="sr-Cyrl-RS"/>
        </w:rPr>
        <w:t>односно један излаз од другог</w:t>
      </w:r>
      <w:r>
        <w:rPr>
          <w:sz w:val="24"/>
          <w:szCs w:val="24"/>
        </w:rPr>
        <w:t>)</w:t>
      </w:r>
      <w:r>
        <w:rPr>
          <w:sz w:val="24"/>
          <w:szCs w:val="24"/>
          <w:lang w:val="sr-Cyrl-RS"/>
        </w:rPr>
        <w:t xml:space="preserve"> </w:t>
      </w:r>
      <w:r w:rsidR="0057464D">
        <w:rPr>
          <w:sz w:val="24"/>
          <w:szCs w:val="24"/>
          <w:lang w:val="sr-Cyrl-RS"/>
        </w:rPr>
        <w:t>ротира око координат</w:t>
      </w:r>
      <w:r>
        <w:rPr>
          <w:sz w:val="24"/>
          <w:szCs w:val="24"/>
          <w:lang w:val="sr-Cyrl-RS"/>
        </w:rPr>
        <w:t xml:space="preserve">ног почетка што за наш пример нема реалне примене. </w:t>
      </w:r>
      <w:r w:rsidR="00F62563">
        <w:rPr>
          <w:sz w:val="24"/>
          <w:szCs w:val="24"/>
          <w:lang w:val="sr-Cyrl-RS"/>
        </w:rPr>
        <w:t xml:space="preserve">Одавде се добијају две површине (црвена и плава) које представљају случај отровних односно неотровних биљака респективно. Са слике се јасно види да врсте гљива које су означене тачком одређене боје нису правилно распоређене на површину те исте боје. </w:t>
      </w:r>
      <w:r>
        <w:rPr>
          <w:sz w:val="24"/>
          <w:szCs w:val="24"/>
          <w:lang w:val="sr-Cyrl-RS"/>
        </w:rPr>
        <w:t>(Слика 2.3). Оно што нама треба је да линија</w:t>
      </w:r>
      <w:r>
        <w:rPr>
          <w:sz w:val="24"/>
          <w:szCs w:val="24"/>
        </w:rPr>
        <w:t xml:space="preserve"> </w:t>
      </w:r>
      <w:r>
        <w:rPr>
          <w:sz w:val="24"/>
          <w:szCs w:val="24"/>
          <w:lang w:val="sr-Cyrl-RS"/>
        </w:rPr>
        <w:t>не пролази кроз координатни почетак већ да се пресек помери вертикално навише.</w:t>
      </w:r>
      <w:r w:rsidR="00E96037" w:rsidRPr="00E96037">
        <w:rPr>
          <w:sz w:val="24"/>
          <w:szCs w:val="24"/>
        </w:rPr>
        <w:t xml:space="preserve"> </w:t>
      </w:r>
      <w:r w:rsidR="00E96037">
        <w:rPr>
          <w:sz w:val="24"/>
          <w:szCs w:val="24"/>
        </w:rPr>
        <w:t>[1]</w:t>
      </w:r>
    </w:p>
    <w:p w:rsidR="00E96037" w:rsidRPr="00273B12" w:rsidRDefault="00E96037" w:rsidP="00273B12">
      <w:pPr>
        <w:jc w:val="both"/>
        <w:rPr>
          <w:sz w:val="24"/>
          <w:szCs w:val="24"/>
          <w:vertAlign w:val="subscript"/>
          <w:lang w:val="sr-Cyrl-RS"/>
        </w:rPr>
      </w:pPr>
    </w:p>
    <w:p w:rsidR="00273B12" w:rsidRPr="00273B12" w:rsidRDefault="00F511D6" w:rsidP="00273B12">
      <w:pPr>
        <w:jc w:val="center"/>
        <w:rPr>
          <w:sz w:val="24"/>
          <w:szCs w:val="24"/>
          <w:lang w:val="sr-Cyrl-RS"/>
        </w:rPr>
      </w:pPr>
      <w:r w:rsidRPr="00F511D6">
        <w:rPr>
          <w:noProof/>
          <w:sz w:val="24"/>
          <w:szCs w:val="24"/>
          <w:lang w:val="sr-Latn-RS" w:eastAsia="sr-Latn-RS"/>
        </w:rPr>
        <w:drawing>
          <wp:inline distT="0" distB="0" distL="0" distR="0" wp14:anchorId="10844332" wp14:editId="3D12874B">
            <wp:extent cx="5144489" cy="27253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44078" cy="2725169"/>
                    </a:xfrm>
                    <a:prstGeom prst="rect">
                      <a:avLst/>
                    </a:prstGeom>
                  </pic:spPr>
                </pic:pic>
              </a:graphicData>
            </a:graphic>
          </wp:inline>
        </w:drawing>
      </w:r>
    </w:p>
    <w:p w:rsidR="00150C23" w:rsidRPr="00273B12" w:rsidRDefault="00273B12" w:rsidP="00273B12">
      <w:pPr>
        <w:jc w:val="center"/>
        <w:rPr>
          <w:lang w:val="sr-Cyrl-RS"/>
        </w:rPr>
      </w:pPr>
      <w:r>
        <w:rPr>
          <w:lang w:val="sr-Cyrl-RS"/>
        </w:rPr>
        <w:t xml:space="preserve">Слика </w:t>
      </w:r>
      <w:r>
        <w:rPr>
          <w:lang w:val="sr-Latn-CS"/>
        </w:rPr>
        <w:t>2</w:t>
      </w:r>
      <w:r>
        <w:rPr>
          <w:lang w:val="sr-Cyrl-RS"/>
        </w:rPr>
        <w:t xml:space="preserve">.3 Пример класификације без </w:t>
      </w:r>
      <w:r>
        <w:rPr>
          <w:i/>
          <w:lang w:val="sr-Latn-RS"/>
        </w:rPr>
        <w:t>bias</w:t>
      </w:r>
      <w:r>
        <w:t>-</w:t>
      </w:r>
      <w:r>
        <w:rPr>
          <w:lang w:val="sr-Cyrl-RS"/>
        </w:rPr>
        <w:t>а.</w:t>
      </w:r>
    </w:p>
    <w:p w:rsidR="00E96037" w:rsidRDefault="00E96037" w:rsidP="00273B12">
      <w:pPr>
        <w:jc w:val="center"/>
        <w:rPr>
          <w:sz w:val="24"/>
          <w:szCs w:val="24"/>
          <w:lang w:val="sr-Cyrl-RS"/>
        </w:rPr>
      </w:pPr>
    </w:p>
    <w:p w:rsidR="00662532" w:rsidRDefault="00662532" w:rsidP="00DE0C96">
      <w:pPr>
        <w:jc w:val="both"/>
        <w:rPr>
          <w:sz w:val="24"/>
          <w:szCs w:val="24"/>
          <w:lang w:val="sr-Cyrl-RS"/>
        </w:rPr>
      </w:pPr>
      <w:r w:rsidRPr="00662532">
        <w:rPr>
          <w:sz w:val="24"/>
          <w:szCs w:val="24"/>
          <w:lang w:val="sr-Cyrl-RS"/>
        </w:rPr>
        <w:t xml:space="preserve">Ову промену нам омогућује додавање </w:t>
      </w:r>
      <w:r w:rsidRPr="00C6690B">
        <w:rPr>
          <w:i/>
          <w:sz w:val="24"/>
          <w:szCs w:val="24"/>
          <w:lang w:val="sr-Cyrl-RS"/>
        </w:rPr>
        <w:t>bias</w:t>
      </w:r>
      <w:r w:rsidRPr="00662532">
        <w:rPr>
          <w:sz w:val="24"/>
          <w:szCs w:val="24"/>
          <w:lang w:val="sr-Cyrl-RS"/>
        </w:rPr>
        <w:t xml:space="preserve">-а. </w:t>
      </w:r>
      <w:r w:rsidRPr="00C6690B">
        <w:rPr>
          <w:i/>
          <w:sz w:val="24"/>
          <w:szCs w:val="24"/>
          <w:lang w:val="sr-Cyrl-RS"/>
        </w:rPr>
        <w:t>Bias</w:t>
      </w:r>
      <w:r w:rsidRPr="00662532">
        <w:rPr>
          <w:sz w:val="24"/>
          <w:szCs w:val="24"/>
          <w:lang w:val="sr-Cyrl-RS"/>
        </w:rPr>
        <w:t xml:space="preserve"> представља вредност која се додаје на збир производа из претходне једначине. Даљим учењем се добија линија са слике (Слика 2.4) што одговара нашем примеру.</w:t>
      </w:r>
    </w:p>
    <w:p w:rsidR="00662532" w:rsidRDefault="00662532" w:rsidP="00662532">
      <w:pPr>
        <w:rPr>
          <w:sz w:val="24"/>
          <w:szCs w:val="24"/>
          <w:lang w:val="sr-Cyrl-RS"/>
        </w:rPr>
      </w:pPr>
    </w:p>
    <w:p w:rsidR="00611050" w:rsidRDefault="00273B12" w:rsidP="00273B12">
      <w:pPr>
        <w:jc w:val="center"/>
      </w:pPr>
      <w:r w:rsidRPr="00273B12">
        <w:rPr>
          <w:noProof/>
          <w:lang w:val="sr-Latn-RS" w:eastAsia="sr-Latn-RS"/>
        </w:rPr>
        <w:lastRenderedPageBreak/>
        <w:drawing>
          <wp:inline distT="0" distB="0" distL="0" distR="0" wp14:anchorId="0ADD0F95" wp14:editId="5DAB779B">
            <wp:extent cx="5118265" cy="2640755"/>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18278" cy="2640762"/>
                    </a:xfrm>
                    <a:prstGeom prst="rect">
                      <a:avLst/>
                    </a:prstGeom>
                  </pic:spPr>
                </pic:pic>
              </a:graphicData>
            </a:graphic>
          </wp:inline>
        </w:drawing>
      </w:r>
    </w:p>
    <w:p w:rsidR="00611050" w:rsidRDefault="00611050" w:rsidP="00611050">
      <w:pPr>
        <w:jc w:val="center"/>
        <w:rPr>
          <w:lang w:val="sr-Cyrl-RS"/>
        </w:rPr>
      </w:pPr>
      <w:r>
        <w:rPr>
          <w:lang w:val="sr-Cyrl-RS"/>
        </w:rPr>
        <w:t xml:space="preserve">Слика </w:t>
      </w:r>
      <w:r>
        <w:rPr>
          <w:lang w:val="sr-Latn-CS"/>
        </w:rPr>
        <w:t>2</w:t>
      </w:r>
      <w:r>
        <w:rPr>
          <w:lang w:val="sr-Cyrl-RS"/>
        </w:rPr>
        <w:t>.</w:t>
      </w:r>
      <w:r w:rsidR="00273B12">
        <w:rPr>
          <w:lang w:val="sr-Cyrl-RS"/>
        </w:rPr>
        <w:t>4</w:t>
      </w:r>
      <w:r>
        <w:rPr>
          <w:lang w:val="sr-Cyrl-RS"/>
        </w:rPr>
        <w:t xml:space="preserve"> Линеарна зависност отровности биљке у зависности од велиличине бодљи и жутих тачака</w:t>
      </w:r>
      <w:r w:rsidR="00F511D6">
        <w:rPr>
          <w:lang w:val="sr-Cyrl-RS"/>
        </w:rPr>
        <w:t xml:space="preserve"> са употребом </w:t>
      </w:r>
      <w:r w:rsidR="00F511D6">
        <w:rPr>
          <w:i/>
        </w:rPr>
        <w:t>bias-</w:t>
      </w:r>
      <w:r w:rsidR="00F511D6">
        <w:rPr>
          <w:lang w:val="sr-Cyrl-RS"/>
        </w:rPr>
        <w:t>а</w:t>
      </w:r>
      <w:r>
        <w:rPr>
          <w:lang w:val="sr-Cyrl-RS"/>
        </w:rPr>
        <w:t>.</w:t>
      </w:r>
    </w:p>
    <w:p w:rsidR="00720C2A" w:rsidRPr="00A9552C" w:rsidRDefault="00720C2A" w:rsidP="00611050">
      <w:pPr>
        <w:jc w:val="center"/>
        <w:rPr>
          <w:lang w:val="sr-Cyrl-RS"/>
        </w:rPr>
      </w:pPr>
    </w:p>
    <w:p w:rsidR="00F511D6" w:rsidRPr="00DE0C96" w:rsidRDefault="00662532" w:rsidP="00AC4A11">
      <w:pPr>
        <w:jc w:val="both"/>
        <w:rPr>
          <w:sz w:val="24"/>
          <w:szCs w:val="24"/>
          <w:lang w:val="sr-Cyrl-RS"/>
        </w:rPr>
      </w:pPr>
      <w:r w:rsidRPr="00DE0C96">
        <w:rPr>
          <w:sz w:val="24"/>
          <w:szCs w:val="24"/>
          <w:lang w:val="sr-Cyrl-RS"/>
        </w:rPr>
        <w:t>До решења је лако доћи</w:t>
      </w:r>
      <w:r w:rsidR="00F511D6" w:rsidRPr="00DE0C96">
        <w:rPr>
          <w:sz w:val="24"/>
          <w:szCs w:val="24"/>
          <w:lang w:val="sr-Cyrl-RS"/>
        </w:rPr>
        <w:t xml:space="preserve"> и ручно када је зависност линеарна </w:t>
      </w:r>
      <w:r w:rsidR="00E96037" w:rsidRPr="00DE0C96">
        <w:rPr>
          <w:sz w:val="24"/>
          <w:szCs w:val="24"/>
          <w:lang w:val="sr-Cyrl-RS"/>
        </w:rPr>
        <w:t xml:space="preserve">и за прост пример као што је овај </w:t>
      </w:r>
      <w:r w:rsidR="00F511D6" w:rsidRPr="00DE0C96">
        <w:rPr>
          <w:sz w:val="24"/>
          <w:szCs w:val="24"/>
          <w:lang w:val="sr-Cyrl-RS"/>
        </w:rPr>
        <w:t xml:space="preserve">али ако добијемо да зависност изгледа као на слици (Слика </w:t>
      </w:r>
      <w:r w:rsidR="0057464D" w:rsidRPr="00DE0C96">
        <w:rPr>
          <w:sz w:val="24"/>
          <w:szCs w:val="24"/>
          <w:lang w:val="sr-Cyrl-RS"/>
        </w:rPr>
        <w:t>2.5</w:t>
      </w:r>
      <w:r w:rsidR="00F511D6" w:rsidRPr="00DE0C96">
        <w:rPr>
          <w:sz w:val="24"/>
          <w:szCs w:val="24"/>
          <w:lang w:val="sr-Cyrl-RS"/>
        </w:rPr>
        <w:t>)</w:t>
      </w:r>
      <w:r w:rsidR="0057464D" w:rsidRPr="00DE0C96">
        <w:rPr>
          <w:sz w:val="24"/>
          <w:szCs w:val="24"/>
          <w:lang w:val="sr-Cyrl-RS"/>
        </w:rPr>
        <w:t xml:space="preserve">, где сада граница између два случаја није права линија, </w:t>
      </w:r>
      <w:r w:rsidR="00F511D6" w:rsidRPr="00DE0C96">
        <w:rPr>
          <w:sz w:val="24"/>
          <w:szCs w:val="24"/>
          <w:lang w:val="sr-Cyrl-RS"/>
        </w:rPr>
        <w:t>потребно је извршити даљу модификацију решења.</w:t>
      </w:r>
    </w:p>
    <w:p w:rsidR="00F511D6" w:rsidRDefault="00F511D6" w:rsidP="00AC4A11">
      <w:pPr>
        <w:jc w:val="both"/>
        <w:rPr>
          <w:sz w:val="24"/>
          <w:szCs w:val="24"/>
          <w:lang w:val="sr-Cyrl-RS"/>
        </w:rPr>
      </w:pPr>
    </w:p>
    <w:p w:rsidR="00F511D6" w:rsidRDefault="00F511D6" w:rsidP="00F511D6">
      <w:pPr>
        <w:jc w:val="center"/>
        <w:rPr>
          <w:sz w:val="24"/>
          <w:szCs w:val="24"/>
          <w:lang w:val="sr-Cyrl-RS"/>
        </w:rPr>
      </w:pPr>
      <w:r w:rsidRPr="00F511D6">
        <w:rPr>
          <w:noProof/>
          <w:sz w:val="24"/>
          <w:szCs w:val="24"/>
          <w:lang w:val="sr-Latn-RS" w:eastAsia="sr-Latn-RS"/>
        </w:rPr>
        <w:drawing>
          <wp:inline distT="0" distB="0" distL="0" distR="0" wp14:anchorId="16186328" wp14:editId="40A0B3F2">
            <wp:extent cx="4714504" cy="251313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16434" cy="2514161"/>
                    </a:xfrm>
                    <a:prstGeom prst="rect">
                      <a:avLst/>
                    </a:prstGeom>
                  </pic:spPr>
                </pic:pic>
              </a:graphicData>
            </a:graphic>
          </wp:inline>
        </w:drawing>
      </w:r>
    </w:p>
    <w:p w:rsidR="00F511D6" w:rsidRPr="00F511D6" w:rsidRDefault="00F511D6" w:rsidP="00F511D6">
      <w:pPr>
        <w:jc w:val="center"/>
        <w:rPr>
          <w:lang w:val="sr-Latn-RS"/>
        </w:rPr>
      </w:pPr>
      <w:r>
        <w:rPr>
          <w:lang w:val="sr-Cyrl-RS"/>
        </w:rPr>
        <w:t xml:space="preserve">Слика </w:t>
      </w:r>
      <w:r>
        <w:rPr>
          <w:lang w:val="sr-Latn-CS"/>
        </w:rPr>
        <w:t>2</w:t>
      </w:r>
      <w:r>
        <w:rPr>
          <w:lang w:val="sr-Cyrl-RS"/>
        </w:rPr>
        <w:t>.</w:t>
      </w:r>
      <w:r w:rsidR="00C6690B">
        <w:rPr>
          <w:lang w:val="sr-Cyrl-RS"/>
        </w:rPr>
        <w:t>5</w:t>
      </w:r>
      <w:r>
        <w:rPr>
          <w:lang w:val="sr-Cyrl-RS"/>
        </w:rPr>
        <w:t xml:space="preserve"> Класификација код које не важи линеарна зависност</w:t>
      </w:r>
    </w:p>
    <w:p w:rsidR="00F511D6" w:rsidRDefault="00F511D6" w:rsidP="00F511D6">
      <w:pPr>
        <w:jc w:val="center"/>
        <w:rPr>
          <w:sz w:val="24"/>
          <w:szCs w:val="24"/>
          <w:lang w:val="sr-Latn-RS"/>
        </w:rPr>
      </w:pPr>
    </w:p>
    <w:p w:rsidR="00CC4E25" w:rsidRDefault="00CC4E25" w:rsidP="00DE0C96">
      <w:pPr>
        <w:jc w:val="both"/>
        <w:rPr>
          <w:sz w:val="24"/>
          <w:szCs w:val="24"/>
          <w:lang w:val="sr-Cyrl-RS"/>
        </w:rPr>
      </w:pPr>
      <w:r>
        <w:rPr>
          <w:sz w:val="24"/>
          <w:szCs w:val="24"/>
          <w:lang w:val="sr-Cyrl-RS"/>
        </w:rPr>
        <w:t xml:space="preserve">За такав сложенији случај неопходно је додати нови слој </w:t>
      </w:r>
      <w:r w:rsidR="0057464D">
        <w:rPr>
          <w:sz w:val="24"/>
          <w:szCs w:val="24"/>
          <w:lang w:val="sr-Cyrl-RS"/>
        </w:rPr>
        <w:t xml:space="preserve">са чворовима </w:t>
      </w:r>
      <w:r>
        <w:rPr>
          <w:sz w:val="24"/>
          <w:szCs w:val="24"/>
          <w:lang w:val="sr-Cyrl-RS"/>
        </w:rPr>
        <w:t xml:space="preserve">између улазног и излазног. Тај слој се назива скривени слој јер су његови </w:t>
      </w:r>
      <w:r w:rsidR="0057464D">
        <w:rPr>
          <w:sz w:val="24"/>
          <w:szCs w:val="24"/>
          <w:lang w:val="sr-Cyrl-RS"/>
        </w:rPr>
        <w:t xml:space="preserve">резултати и улазни параметри невидљиви споља. </w:t>
      </w:r>
      <w:r>
        <w:rPr>
          <w:sz w:val="24"/>
          <w:szCs w:val="24"/>
          <w:lang w:val="sr-Cyrl-RS"/>
        </w:rPr>
        <w:t xml:space="preserve">Уместо </w:t>
      </w:r>
      <w:r w:rsidR="0057464D">
        <w:rPr>
          <w:sz w:val="24"/>
          <w:szCs w:val="24"/>
          <w:lang w:val="sr-Cyrl-RS"/>
        </w:rPr>
        <w:t>потега</w:t>
      </w:r>
      <w:r>
        <w:rPr>
          <w:sz w:val="24"/>
          <w:szCs w:val="24"/>
          <w:lang w:val="sr-Cyrl-RS"/>
        </w:rPr>
        <w:t xml:space="preserve"> између чворова улазног и излазног слоја сада имамо потеге између свих чворова улазног и скривеног слоја и свих чворова скривеног и излазног слоја. </w:t>
      </w:r>
    </w:p>
    <w:p w:rsidR="006F3378" w:rsidRDefault="006F3378" w:rsidP="00C6690B">
      <w:pPr>
        <w:ind w:firstLine="720"/>
        <w:jc w:val="both"/>
        <w:rPr>
          <w:sz w:val="24"/>
          <w:szCs w:val="24"/>
          <w:lang w:val="sr-Cyrl-RS"/>
        </w:rPr>
      </w:pPr>
      <w:r>
        <w:rPr>
          <w:sz w:val="24"/>
          <w:szCs w:val="24"/>
          <w:lang w:val="sr-Cyrl-CS"/>
        </w:rPr>
        <w:t xml:space="preserve">Свака неуронска мрежа садржи све потеге између свих слојева па се подешавањем вредности тежине на нула постиже ефекат да су </w:t>
      </w:r>
      <w:r w:rsidR="00E96037">
        <w:rPr>
          <w:sz w:val="24"/>
          <w:szCs w:val="24"/>
          <w:lang w:val="sr-Cyrl-CS"/>
        </w:rPr>
        <w:t xml:space="preserve">неурони </w:t>
      </w:r>
      <w:r>
        <w:rPr>
          <w:sz w:val="24"/>
          <w:szCs w:val="24"/>
          <w:lang w:val="sr-Cyrl-CS"/>
        </w:rPr>
        <w:t>међусобно раздвојени. Ово омогућава да се зависност динамички постави</w:t>
      </w:r>
      <w:r w:rsidR="0057464D">
        <w:rPr>
          <w:sz w:val="24"/>
          <w:szCs w:val="24"/>
          <w:lang w:val="sr-Cyrl-CS"/>
        </w:rPr>
        <w:t xml:space="preserve"> током процеса учења</w:t>
      </w:r>
      <w:r>
        <w:rPr>
          <w:sz w:val="24"/>
          <w:szCs w:val="24"/>
          <w:lang w:val="sr-Cyrl-CS"/>
        </w:rPr>
        <w:t xml:space="preserve"> и ако није била позната кад је систем креиран</w:t>
      </w:r>
    </w:p>
    <w:p w:rsidR="00A76C3C" w:rsidRDefault="00A76C3C" w:rsidP="00CC4E25">
      <w:pPr>
        <w:rPr>
          <w:sz w:val="24"/>
          <w:szCs w:val="24"/>
          <w:lang w:val="sr-Cyrl-RS"/>
        </w:rPr>
      </w:pPr>
    </w:p>
    <w:p w:rsidR="00CC4E25" w:rsidRDefault="00CC4E25" w:rsidP="00CC4E25">
      <w:pPr>
        <w:jc w:val="center"/>
        <w:rPr>
          <w:sz w:val="24"/>
          <w:szCs w:val="24"/>
          <w:lang w:val="sr-Cyrl-RS"/>
        </w:rPr>
      </w:pPr>
      <w:r w:rsidRPr="00CC4E25">
        <w:rPr>
          <w:noProof/>
          <w:sz w:val="24"/>
          <w:szCs w:val="24"/>
          <w:lang w:val="sr-Latn-RS" w:eastAsia="sr-Latn-RS"/>
        </w:rPr>
        <w:lastRenderedPageBreak/>
        <w:drawing>
          <wp:inline distT="0" distB="0" distL="0" distR="0" wp14:anchorId="70243084" wp14:editId="37661D7B">
            <wp:extent cx="5202239" cy="21791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06701" cy="2180991"/>
                    </a:xfrm>
                    <a:prstGeom prst="rect">
                      <a:avLst/>
                    </a:prstGeom>
                  </pic:spPr>
                </pic:pic>
              </a:graphicData>
            </a:graphic>
          </wp:inline>
        </w:drawing>
      </w:r>
    </w:p>
    <w:p w:rsidR="00CC4E25" w:rsidRDefault="0057464D" w:rsidP="00CC4E25">
      <w:pPr>
        <w:jc w:val="center"/>
        <w:rPr>
          <w:lang w:val="sr-Cyrl-RS"/>
        </w:rPr>
      </w:pPr>
      <w:r>
        <w:rPr>
          <w:lang w:val="sr-Cyrl-RS"/>
        </w:rPr>
        <w:t>Слика 2.</w:t>
      </w:r>
      <w:r w:rsidR="00C6690B">
        <w:rPr>
          <w:lang w:val="sr-Cyrl-RS"/>
        </w:rPr>
        <w:t>6</w:t>
      </w:r>
      <w:r w:rsidR="00CC4E25">
        <w:rPr>
          <w:lang w:val="sr-Cyrl-RS"/>
        </w:rPr>
        <w:t xml:space="preserve"> Нова шема неуронске мреже са скривеним слојем</w:t>
      </w:r>
    </w:p>
    <w:p w:rsidR="00A76C3C" w:rsidRDefault="00A76C3C" w:rsidP="00CC4E25">
      <w:pPr>
        <w:jc w:val="center"/>
        <w:rPr>
          <w:lang w:val="sr-Cyrl-RS"/>
        </w:rPr>
      </w:pPr>
    </w:p>
    <w:p w:rsidR="00662532" w:rsidRDefault="00662532" w:rsidP="00662532">
      <w:pPr>
        <w:rPr>
          <w:sz w:val="24"/>
          <w:szCs w:val="24"/>
          <w:lang w:val="sr-Cyrl-RS"/>
        </w:rPr>
      </w:pPr>
      <w:r>
        <w:rPr>
          <w:sz w:val="24"/>
          <w:szCs w:val="24"/>
          <w:lang w:val="sr-Cyrl-RS"/>
        </w:rPr>
        <w:t>Слика 2.</w:t>
      </w:r>
      <w:r w:rsidR="00C6690B">
        <w:rPr>
          <w:sz w:val="24"/>
          <w:szCs w:val="24"/>
          <w:lang w:val="sr-Cyrl-RS"/>
        </w:rPr>
        <w:t xml:space="preserve">6 </w:t>
      </w:r>
      <w:r>
        <w:rPr>
          <w:sz w:val="24"/>
          <w:szCs w:val="24"/>
          <w:lang w:val="sr-Cyrl-RS"/>
        </w:rPr>
        <w:t>управо представља мрежу проширену средњим скривеним слојем са три чвора.</w:t>
      </w:r>
    </w:p>
    <w:p w:rsidR="00662532" w:rsidRPr="00662532" w:rsidRDefault="00662532" w:rsidP="00662532">
      <w:pPr>
        <w:rPr>
          <w:sz w:val="24"/>
          <w:szCs w:val="24"/>
          <w:lang w:val="sr-Cyrl-RS"/>
        </w:rPr>
      </w:pPr>
    </w:p>
    <w:p w:rsidR="005277F7" w:rsidRDefault="005277F7" w:rsidP="0015438D">
      <w:pPr>
        <w:pStyle w:val="Heading2"/>
        <w:jc w:val="center"/>
        <w:rPr>
          <w:lang w:val="sr-Cyrl-RS"/>
        </w:rPr>
      </w:pPr>
      <w:bookmarkStart w:id="4" w:name="_Toc182517015"/>
      <w:r>
        <w:rPr>
          <w:lang w:val="sr-Cyrl-RS"/>
        </w:rPr>
        <w:t>2.2 Одређивање нелинеарне зависности у неуронској мрежи</w:t>
      </w:r>
      <w:bookmarkEnd w:id="4"/>
    </w:p>
    <w:p w:rsidR="0015438D" w:rsidRPr="0015438D" w:rsidRDefault="0015438D" w:rsidP="0015438D">
      <w:pPr>
        <w:pStyle w:val="Heading2"/>
        <w:jc w:val="center"/>
        <w:rPr>
          <w:lang w:val="sr-Latn-RS"/>
        </w:rPr>
      </w:pPr>
    </w:p>
    <w:p w:rsidR="00145EEE" w:rsidRPr="00E94E41" w:rsidRDefault="00E94E41" w:rsidP="005E6B2E">
      <w:pPr>
        <w:ind w:firstLine="548"/>
        <w:jc w:val="both"/>
        <w:rPr>
          <w:sz w:val="24"/>
          <w:szCs w:val="24"/>
          <w:lang w:val="sr-Cyrl-RS"/>
        </w:rPr>
      </w:pPr>
      <w:r>
        <w:rPr>
          <w:sz w:val="24"/>
          <w:szCs w:val="24"/>
          <w:lang w:val="sr-Cyrl-RS"/>
        </w:rPr>
        <w:t>Поново</w:t>
      </w:r>
      <w:r w:rsidR="0057464D">
        <w:rPr>
          <w:sz w:val="24"/>
          <w:szCs w:val="24"/>
          <w:lang w:val="sr-Cyrl-RS"/>
        </w:rPr>
        <w:t xml:space="preserve"> се рачуна збир производа одговарајућег улаза и потега који </w:t>
      </w:r>
      <w:r w:rsidR="0040573D">
        <w:rPr>
          <w:sz w:val="24"/>
          <w:szCs w:val="24"/>
          <w:lang w:val="sr-Cyrl-RS"/>
        </w:rPr>
        <w:t>од</w:t>
      </w:r>
      <w:r w:rsidR="0057464D">
        <w:rPr>
          <w:sz w:val="24"/>
          <w:szCs w:val="24"/>
          <w:lang w:val="sr-Cyrl-RS"/>
        </w:rPr>
        <w:t xml:space="preserve"> њега води</w:t>
      </w:r>
      <w:r>
        <w:rPr>
          <w:sz w:val="24"/>
          <w:szCs w:val="24"/>
          <w:lang w:val="sr-Cyrl-RS"/>
        </w:rPr>
        <w:t xml:space="preserve"> само сада прво за скривени па за излазни слој. Међутим, ово није довољно да мрежа дође до очекиваног резултата са слике (Слика </w:t>
      </w:r>
      <w:r>
        <w:rPr>
          <w:sz w:val="24"/>
          <w:szCs w:val="24"/>
          <w:lang w:val="sr-Latn-RS"/>
        </w:rPr>
        <w:t>2.</w:t>
      </w:r>
      <w:r w:rsidR="00C6690B">
        <w:rPr>
          <w:sz w:val="24"/>
          <w:szCs w:val="24"/>
          <w:lang w:val="sr-Cyrl-RS"/>
        </w:rPr>
        <w:t>7</w:t>
      </w:r>
      <w:r>
        <w:rPr>
          <w:sz w:val="24"/>
          <w:szCs w:val="24"/>
          <w:lang w:val="sr-Latn-RS"/>
        </w:rPr>
        <w:t xml:space="preserve">). </w:t>
      </w:r>
      <w:r w:rsidR="00A76C3C">
        <w:rPr>
          <w:sz w:val="24"/>
          <w:szCs w:val="24"/>
          <w:lang w:val="sr-Cyrl-RS"/>
        </w:rPr>
        <w:t>Потребно је додати логику којом ће чворови у скривеном слоју да пропуштају сигнал тек када он пређе одређену вр</w:t>
      </w:r>
      <w:r w:rsidR="005D3DDC">
        <w:rPr>
          <w:sz w:val="24"/>
          <w:szCs w:val="24"/>
          <w:lang w:val="sr-Cyrl-RS"/>
        </w:rPr>
        <w:t>е</w:t>
      </w:r>
      <w:r w:rsidR="00A76C3C">
        <w:rPr>
          <w:sz w:val="24"/>
          <w:szCs w:val="24"/>
          <w:lang w:val="sr-Cyrl-RS"/>
        </w:rPr>
        <w:t>дност. Та вредност представља доњи праг активационе функције</w:t>
      </w:r>
      <w:r w:rsidR="005D3DDC">
        <w:rPr>
          <w:sz w:val="24"/>
          <w:szCs w:val="24"/>
          <w:lang w:val="sr-Cyrl-RS"/>
        </w:rPr>
        <w:t xml:space="preserve">, а активациона функција је функција која претвара излаз у неки мањи опсег врдности који је погоднији за одређивање када </w:t>
      </w:r>
      <w:r w:rsidR="00C6690B">
        <w:rPr>
          <w:sz w:val="24"/>
          <w:szCs w:val="24"/>
          <w:lang w:val="sr-Cyrl-RS"/>
        </w:rPr>
        <w:t xml:space="preserve">треба </w:t>
      </w:r>
      <w:r w:rsidR="005D3DDC">
        <w:rPr>
          <w:sz w:val="24"/>
          <w:szCs w:val="24"/>
          <w:lang w:val="sr-Cyrl-RS"/>
        </w:rPr>
        <w:t xml:space="preserve"> пропу</w:t>
      </w:r>
      <w:r w:rsidR="00C6690B">
        <w:rPr>
          <w:sz w:val="24"/>
          <w:szCs w:val="24"/>
          <w:lang w:val="sr-Cyrl-RS"/>
        </w:rPr>
        <w:t>стити сигнал</w:t>
      </w:r>
      <w:r w:rsidR="005D3DDC">
        <w:rPr>
          <w:sz w:val="24"/>
          <w:szCs w:val="24"/>
          <w:lang w:val="sr-Cyrl-RS"/>
        </w:rPr>
        <w:t xml:space="preserve">. </w:t>
      </w:r>
      <w:r w:rsidR="00145EEE">
        <w:rPr>
          <w:sz w:val="24"/>
          <w:szCs w:val="24"/>
          <w:lang w:val="sr-Cyrl-CS"/>
        </w:rPr>
        <w:t xml:space="preserve">Ово омогућава посебан случај коришћења где један од улаза може да буде интензивнији од осталих али да и он сам буде довољан за активацију неурона и пролазак сигнала ако може да достигне тај доњи праг за активацију. </w:t>
      </w:r>
      <w:r>
        <w:rPr>
          <w:sz w:val="24"/>
          <w:szCs w:val="24"/>
          <w:lang w:val="sr-Cyrl-CS"/>
        </w:rPr>
        <w:t>Код примера за класификацју цртежа ово се јасно види при цртању сунца. Један велики круг је довољан да систем претпостави да је у питању Сунце.</w:t>
      </w:r>
    </w:p>
    <w:p w:rsidR="00662532" w:rsidRDefault="005D3DDC" w:rsidP="005E6B2E">
      <w:pPr>
        <w:ind w:firstLine="548"/>
        <w:jc w:val="both"/>
        <w:rPr>
          <w:sz w:val="24"/>
          <w:szCs w:val="24"/>
          <w:lang w:val="sr-Cyrl-RS"/>
        </w:rPr>
      </w:pPr>
      <w:r>
        <w:rPr>
          <w:sz w:val="24"/>
          <w:szCs w:val="24"/>
          <w:lang w:val="sr-Cyrl-RS"/>
        </w:rPr>
        <w:t xml:space="preserve">Употребом просте </w:t>
      </w:r>
      <w:r w:rsidRPr="00DE0C96">
        <w:rPr>
          <w:sz w:val="24"/>
          <w:szCs w:val="24"/>
          <w:lang w:val="sr-Cyrl-RS"/>
        </w:rPr>
        <w:t>активационе</w:t>
      </w:r>
      <w:r>
        <w:rPr>
          <w:sz w:val="24"/>
          <w:szCs w:val="24"/>
          <w:lang w:val="sr-Cyrl-RS"/>
        </w:rPr>
        <w:t xml:space="preserve"> функције која враћа 0 када је улазна вредност негативна, а 1 када је позитивна добијамо праву којом је могуће поделити отровне и неотрновне биљке као на слици (слика </w:t>
      </w:r>
      <w:r w:rsidR="00E94E41" w:rsidRPr="00E94E41">
        <w:rPr>
          <w:sz w:val="24"/>
          <w:szCs w:val="24"/>
          <w:lang w:val="sr-Cyrl-RS"/>
        </w:rPr>
        <w:t>2.</w:t>
      </w:r>
      <w:r w:rsidR="00C6690B">
        <w:rPr>
          <w:sz w:val="24"/>
          <w:szCs w:val="24"/>
          <w:lang w:val="sr-Cyrl-RS"/>
        </w:rPr>
        <w:t>7</w:t>
      </w:r>
      <w:r>
        <w:rPr>
          <w:sz w:val="24"/>
          <w:szCs w:val="24"/>
          <w:lang w:val="sr-Cyrl-RS"/>
        </w:rPr>
        <w:t>)</w:t>
      </w:r>
      <w:r w:rsidR="00662532">
        <w:rPr>
          <w:sz w:val="24"/>
          <w:szCs w:val="24"/>
          <w:lang w:val="sr-Cyrl-RS"/>
        </w:rPr>
        <w:t>. На левој слици је приказано како ручна промена неких од параметара система може да изазове промену површина отровних и неотровних биљака, а на слици десно валидно решење нашег проблема.</w:t>
      </w:r>
    </w:p>
    <w:p w:rsidR="00662532" w:rsidRPr="005D3DDC" w:rsidRDefault="00662532" w:rsidP="00AC4A11">
      <w:pPr>
        <w:jc w:val="both"/>
        <w:rPr>
          <w:sz w:val="24"/>
          <w:szCs w:val="24"/>
          <w:lang w:val="sr-Cyrl-RS"/>
        </w:rPr>
      </w:pPr>
    </w:p>
    <w:p w:rsidR="00A76C3C" w:rsidRDefault="00A76C3C" w:rsidP="00A76C3C">
      <w:pPr>
        <w:jc w:val="center"/>
        <w:rPr>
          <w:sz w:val="24"/>
          <w:szCs w:val="24"/>
          <w:lang w:val="sr-Cyrl-RS"/>
        </w:rPr>
      </w:pPr>
      <w:r w:rsidRPr="00A76C3C">
        <w:rPr>
          <w:noProof/>
          <w:sz w:val="24"/>
          <w:szCs w:val="24"/>
          <w:lang w:val="sr-Latn-RS" w:eastAsia="sr-Latn-RS"/>
        </w:rPr>
        <w:drawing>
          <wp:inline distT="0" distB="0" distL="0" distR="0" wp14:anchorId="6385D651" wp14:editId="207BCB14">
            <wp:extent cx="2849222" cy="1535176"/>
            <wp:effectExtent l="0" t="0" r="889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53472" cy="1537466"/>
                    </a:xfrm>
                    <a:prstGeom prst="rect">
                      <a:avLst/>
                    </a:prstGeom>
                  </pic:spPr>
                </pic:pic>
              </a:graphicData>
            </a:graphic>
          </wp:inline>
        </w:drawing>
      </w:r>
      <w:r w:rsidR="005D3DDC" w:rsidRPr="005D3DDC">
        <w:rPr>
          <w:noProof/>
          <w:sz w:val="24"/>
          <w:szCs w:val="24"/>
          <w:lang w:val="sr-Latn-RS" w:eastAsia="sr-Latn-RS"/>
        </w:rPr>
        <w:drawing>
          <wp:inline distT="0" distB="0" distL="0" distR="0" wp14:anchorId="482A7616" wp14:editId="20011032">
            <wp:extent cx="2848245" cy="1543128"/>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6561" cy="1547633"/>
                    </a:xfrm>
                    <a:prstGeom prst="rect">
                      <a:avLst/>
                    </a:prstGeom>
                  </pic:spPr>
                </pic:pic>
              </a:graphicData>
            </a:graphic>
          </wp:inline>
        </w:drawing>
      </w:r>
    </w:p>
    <w:p w:rsidR="00A76C3C" w:rsidRDefault="00E94E41" w:rsidP="00A76C3C">
      <w:pPr>
        <w:jc w:val="center"/>
        <w:rPr>
          <w:lang w:val="sr-Cyrl-RS"/>
        </w:rPr>
      </w:pPr>
      <w:r>
        <w:rPr>
          <w:lang w:val="sr-Cyrl-RS"/>
        </w:rPr>
        <w:t>Слика 2.</w:t>
      </w:r>
      <w:r w:rsidR="00C6690B">
        <w:rPr>
          <w:lang w:val="sr-Cyrl-RS"/>
        </w:rPr>
        <w:t>7</w:t>
      </w:r>
      <w:r w:rsidR="00A76C3C">
        <w:rPr>
          <w:lang w:val="sr-Cyrl-RS"/>
        </w:rPr>
        <w:t xml:space="preserve"> Пример рада система са скривеним слојем и применом </w:t>
      </w:r>
      <w:r w:rsidR="005D3DDC">
        <w:rPr>
          <w:lang w:val="sr-Cyrl-RS"/>
        </w:rPr>
        <w:t>просте активационе</w:t>
      </w:r>
      <w:r w:rsidR="00A76C3C">
        <w:rPr>
          <w:lang w:val="sr-Cyrl-RS"/>
        </w:rPr>
        <w:t xml:space="preserve"> функције</w:t>
      </w:r>
    </w:p>
    <w:p w:rsidR="005D3DDC" w:rsidRDefault="005D3DDC" w:rsidP="005D3DDC">
      <w:pPr>
        <w:jc w:val="center"/>
        <w:rPr>
          <w:sz w:val="24"/>
          <w:szCs w:val="24"/>
          <w:lang w:val="sr-Latn-CS"/>
        </w:rPr>
      </w:pPr>
      <w:r w:rsidRPr="002B0FA4">
        <w:rPr>
          <w:noProof/>
          <w:sz w:val="24"/>
          <w:szCs w:val="24"/>
          <w:lang w:val="sr-Latn-RS" w:eastAsia="sr-Latn-RS"/>
        </w:rPr>
        <w:lastRenderedPageBreak/>
        <w:drawing>
          <wp:inline distT="0" distB="0" distL="0" distR="0" wp14:anchorId="63D71EB6" wp14:editId="4EC21012">
            <wp:extent cx="2628900" cy="20046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27936" cy="2003928"/>
                    </a:xfrm>
                    <a:prstGeom prst="rect">
                      <a:avLst/>
                    </a:prstGeom>
                  </pic:spPr>
                </pic:pic>
              </a:graphicData>
            </a:graphic>
          </wp:inline>
        </w:drawing>
      </w:r>
    </w:p>
    <w:p w:rsidR="005D3DDC" w:rsidRDefault="00E94E41" w:rsidP="005D3DDC">
      <w:pPr>
        <w:jc w:val="center"/>
        <w:rPr>
          <w:lang w:val="sr-Cyrl-CS"/>
        </w:rPr>
      </w:pPr>
      <w:r>
        <w:rPr>
          <w:lang w:val="sr-Cyrl-CS"/>
        </w:rPr>
        <w:t>Слика 2.</w:t>
      </w:r>
      <w:r w:rsidR="00C6690B">
        <w:rPr>
          <w:lang w:val="sr-Cyrl-CS"/>
        </w:rPr>
        <w:t>8</w:t>
      </w:r>
      <w:r w:rsidR="005D3DDC" w:rsidRPr="00E26FAB">
        <w:rPr>
          <w:lang w:val="sr-Cyrl-CS"/>
        </w:rPr>
        <w:t xml:space="preserve"> </w:t>
      </w:r>
      <w:r w:rsidR="005D3DDC">
        <w:rPr>
          <w:lang w:val="sr-Cyrl-CS"/>
        </w:rPr>
        <w:t>Изглед просте активационе функције</w:t>
      </w:r>
    </w:p>
    <w:p w:rsidR="005D3DDC" w:rsidRPr="00A76C3C" w:rsidRDefault="005D3DDC" w:rsidP="00A76C3C">
      <w:pPr>
        <w:jc w:val="center"/>
        <w:rPr>
          <w:lang w:val="sr-Cyrl-RS"/>
        </w:rPr>
      </w:pPr>
    </w:p>
    <w:p w:rsidR="00145EEE" w:rsidRDefault="00145EEE" w:rsidP="005E6B2E">
      <w:pPr>
        <w:ind w:firstLine="720"/>
        <w:jc w:val="both"/>
        <w:rPr>
          <w:sz w:val="24"/>
          <w:szCs w:val="24"/>
          <w:lang w:val="sr-Cyrl-RS"/>
        </w:rPr>
      </w:pPr>
      <w:r>
        <w:rPr>
          <w:sz w:val="24"/>
          <w:szCs w:val="24"/>
          <w:lang w:val="sr-Cyrl-RS"/>
        </w:rPr>
        <w:t xml:space="preserve">Ивице </w:t>
      </w:r>
      <w:r w:rsidR="00E94E41">
        <w:rPr>
          <w:sz w:val="24"/>
          <w:szCs w:val="24"/>
          <w:lang w:val="sr-Cyrl-RS"/>
        </w:rPr>
        <w:t>линије која дели две површине на слици (Слика 2.</w:t>
      </w:r>
      <w:r w:rsidR="00C6690B">
        <w:rPr>
          <w:sz w:val="24"/>
          <w:szCs w:val="24"/>
          <w:lang w:val="sr-Cyrl-RS"/>
        </w:rPr>
        <w:t>7</w:t>
      </w:r>
      <w:r w:rsidR="00E94E41">
        <w:rPr>
          <w:sz w:val="24"/>
          <w:szCs w:val="24"/>
          <w:lang w:val="sr-Cyrl-RS"/>
        </w:rPr>
        <w:t xml:space="preserve">) </w:t>
      </w:r>
      <w:r>
        <w:rPr>
          <w:sz w:val="24"/>
          <w:szCs w:val="24"/>
          <w:lang w:val="sr-Cyrl-RS"/>
        </w:rPr>
        <w:t>су преоштре</w:t>
      </w:r>
      <w:r w:rsidR="00E94E41">
        <w:rPr>
          <w:sz w:val="24"/>
          <w:szCs w:val="24"/>
          <w:lang w:val="sr-Cyrl-RS"/>
        </w:rPr>
        <w:t xml:space="preserve">. </w:t>
      </w:r>
      <w:r w:rsidR="00662532">
        <w:rPr>
          <w:sz w:val="24"/>
          <w:szCs w:val="24"/>
          <w:lang w:val="sr-Cyrl-RS"/>
        </w:rPr>
        <w:t>То је последица коришћења просте активационе функције чији граф зависности излазног сигнала од улазног је дат на слици 2.</w:t>
      </w:r>
      <w:r w:rsidR="00C6690B">
        <w:rPr>
          <w:sz w:val="24"/>
          <w:szCs w:val="24"/>
          <w:lang w:val="sr-Cyrl-RS"/>
        </w:rPr>
        <w:t>8</w:t>
      </w:r>
      <w:r w:rsidR="00662532">
        <w:rPr>
          <w:sz w:val="24"/>
          <w:szCs w:val="24"/>
          <w:lang w:val="sr-Cyrl-RS"/>
        </w:rPr>
        <w:t xml:space="preserve">. </w:t>
      </w:r>
      <w:r w:rsidR="0040573D">
        <w:rPr>
          <w:sz w:val="24"/>
          <w:szCs w:val="24"/>
          <w:lang w:val="sr-Cyrl-RS"/>
        </w:rPr>
        <w:t xml:space="preserve">Она враћа нулу ако је улаз мањи од предефинисане вредности </w:t>
      </w:r>
      <w:r w:rsidR="0040573D" w:rsidRPr="0040573D">
        <w:rPr>
          <w:i/>
          <w:sz w:val="24"/>
          <w:szCs w:val="24"/>
        </w:rPr>
        <w:t>threshold</w:t>
      </w:r>
      <w:r w:rsidR="0040573D">
        <w:rPr>
          <w:sz w:val="24"/>
          <w:szCs w:val="24"/>
        </w:rPr>
        <w:t xml:space="preserve">, </w:t>
      </w:r>
      <w:r w:rsidR="0040573D">
        <w:rPr>
          <w:sz w:val="24"/>
          <w:szCs w:val="24"/>
          <w:lang w:val="sr-Cyrl-RS"/>
        </w:rPr>
        <w:t>а враћа јединицу ако је већи.</w:t>
      </w:r>
      <w:r w:rsidR="0040573D">
        <w:rPr>
          <w:i/>
          <w:sz w:val="24"/>
          <w:szCs w:val="24"/>
        </w:rPr>
        <w:t xml:space="preserve"> </w:t>
      </w:r>
      <w:r w:rsidR="00662532" w:rsidRPr="0040573D">
        <w:rPr>
          <w:sz w:val="24"/>
          <w:szCs w:val="24"/>
          <w:lang w:val="sr-Cyrl-RS"/>
        </w:rPr>
        <w:t>Ово</w:t>
      </w:r>
      <w:r w:rsidR="00662532">
        <w:rPr>
          <w:sz w:val="24"/>
          <w:szCs w:val="24"/>
          <w:lang w:val="sr-Cyrl-RS"/>
        </w:rPr>
        <w:t xml:space="preserve"> </w:t>
      </w:r>
      <w:r>
        <w:rPr>
          <w:sz w:val="24"/>
          <w:szCs w:val="24"/>
          <w:lang w:val="sr-Cyrl-RS"/>
        </w:rPr>
        <w:t>се лако решава применом другачије активационе функције. Једа</w:t>
      </w:r>
      <w:r w:rsidR="00E94E41">
        <w:rPr>
          <w:sz w:val="24"/>
          <w:szCs w:val="24"/>
          <w:lang w:val="sr-Cyrl-RS"/>
        </w:rPr>
        <w:t>н од примера такве функције је С</w:t>
      </w:r>
      <w:r>
        <w:rPr>
          <w:sz w:val="24"/>
          <w:szCs w:val="24"/>
          <w:lang w:val="sr-Cyrl-RS"/>
        </w:rPr>
        <w:t>игмоидова функција. Осим ње постоји још пар примера активационих функција које се често користе</w:t>
      </w:r>
      <w:r w:rsidR="00662532">
        <w:rPr>
          <w:sz w:val="24"/>
          <w:szCs w:val="24"/>
          <w:lang w:val="sr-Cyrl-RS"/>
        </w:rPr>
        <w:t>.</w:t>
      </w:r>
    </w:p>
    <w:p w:rsidR="00145EEE" w:rsidRDefault="00145EEE" w:rsidP="00AC4A11">
      <w:pPr>
        <w:jc w:val="both"/>
        <w:rPr>
          <w:sz w:val="24"/>
          <w:szCs w:val="24"/>
          <w:lang w:val="sr-Cyrl-RS"/>
        </w:rPr>
      </w:pPr>
    </w:p>
    <w:p w:rsidR="00145EEE" w:rsidRDefault="00145EEE" w:rsidP="00662532">
      <w:pPr>
        <w:jc w:val="center"/>
        <w:rPr>
          <w:sz w:val="24"/>
          <w:szCs w:val="24"/>
          <w:lang w:val="sr-Cyrl-RS"/>
        </w:rPr>
      </w:pPr>
      <w:r w:rsidRPr="00145EEE">
        <w:rPr>
          <w:noProof/>
          <w:sz w:val="24"/>
          <w:szCs w:val="24"/>
          <w:lang w:val="sr-Latn-RS" w:eastAsia="sr-Latn-RS"/>
        </w:rPr>
        <w:drawing>
          <wp:inline distT="0" distB="0" distL="0" distR="0" wp14:anchorId="05EF6838" wp14:editId="4C7DF27A">
            <wp:extent cx="4908550" cy="2753817"/>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27914" cy="2764681"/>
                    </a:xfrm>
                    <a:prstGeom prst="rect">
                      <a:avLst/>
                    </a:prstGeom>
                  </pic:spPr>
                </pic:pic>
              </a:graphicData>
            </a:graphic>
          </wp:inline>
        </w:drawing>
      </w:r>
      <w:r w:rsidRPr="00145EEE">
        <w:rPr>
          <w:noProof/>
          <w:sz w:val="24"/>
          <w:szCs w:val="24"/>
          <w:lang w:val="sr-Latn-RS" w:eastAsia="sr-Latn-RS"/>
        </w:rPr>
        <w:drawing>
          <wp:inline distT="0" distB="0" distL="0" distR="0" wp14:anchorId="16CC0CC3" wp14:editId="2D125189">
            <wp:extent cx="4915335" cy="276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21381" cy="2772005"/>
                    </a:xfrm>
                    <a:prstGeom prst="rect">
                      <a:avLst/>
                    </a:prstGeom>
                  </pic:spPr>
                </pic:pic>
              </a:graphicData>
            </a:graphic>
          </wp:inline>
        </w:drawing>
      </w:r>
    </w:p>
    <w:p w:rsidR="00145EEE" w:rsidRDefault="00145EEE" w:rsidP="00145EEE">
      <w:pPr>
        <w:jc w:val="center"/>
        <w:rPr>
          <w:sz w:val="24"/>
          <w:szCs w:val="24"/>
          <w:lang w:val="sr-Cyrl-RS"/>
        </w:rPr>
      </w:pPr>
      <w:r w:rsidRPr="00145EEE">
        <w:rPr>
          <w:noProof/>
          <w:sz w:val="24"/>
          <w:szCs w:val="24"/>
          <w:lang w:val="sr-Latn-RS" w:eastAsia="sr-Latn-RS"/>
        </w:rPr>
        <w:lastRenderedPageBreak/>
        <w:drawing>
          <wp:inline distT="0" distB="0" distL="0" distR="0" wp14:anchorId="32CEAD31" wp14:editId="3DD70206">
            <wp:extent cx="4921250" cy="275885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35485" cy="2766830"/>
                    </a:xfrm>
                    <a:prstGeom prst="rect">
                      <a:avLst/>
                    </a:prstGeom>
                  </pic:spPr>
                </pic:pic>
              </a:graphicData>
            </a:graphic>
          </wp:inline>
        </w:drawing>
      </w:r>
    </w:p>
    <w:p w:rsidR="00145EEE" w:rsidRDefault="00E94E41" w:rsidP="00145EEE">
      <w:pPr>
        <w:jc w:val="center"/>
        <w:rPr>
          <w:lang w:val="sr-Cyrl-RS"/>
        </w:rPr>
      </w:pPr>
      <w:r>
        <w:rPr>
          <w:lang w:val="sr-Cyrl-RS"/>
        </w:rPr>
        <w:t>Слика 2.</w:t>
      </w:r>
      <w:r w:rsidR="00C6690B">
        <w:rPr>
          <w:lang w:val="sr-Cyrl-RS"/>
        </w:rPr>
        <w:t>9</w:t>
      </w:r>
      <w:r w:rsidR="00145EEE">
        <w:rPr>
          <w:lang w:val="sr-Cyrl-RS"/>
        </w:rPr>
        <w:t xml:space="preserve"> Пример сложенијих активационих функција</w:t>
      </w:r>
    </w:p>
    <w:p w:rsidR="00145EEE" w:rsidRDefault="00145EEE" w:rsidP="00662532">
      <w:pPr>
        <w:jc w:val="both"/>
        <w:rPr>
          <w:sz w:val="24"/>
          <w:szCs w:val="24"/>
          <w:lang w:val="sr-Cyrl-RS"/>
        </w:rPr>
      </w:pPr>
    </w:p>
    <w:p w:rsidR="008C5CE8" w:rsidRDefault="00662532" w:rsidP="005E6B2E">
      <w:pPr>
        <w:ind w:firstLine="720"/>
        <w:jc w:val="both"/>
        <w:rPr>
          <w:sz w:val="24"/>
          <w:szCs w:val="24"/>
          <w:lang w:val="sr-Cyrl-RS"/>
        </w:rPr>
      </w:pPr>
      <w:r>
        <w:rPr>
          <w:sz w:val="24"/>
          <w:szCs w:val="24"/>
          <w:lang w:val="sr-Cyrl-RS"/>
        </w:rPr>
        <w:t>На слици 2.</w:t>
      </w:r>
      <w:r w:rsidR="00C6690B">
        <w:rPr>
          <w:sz w:val="24"/>
          <w:szCs w:val="24"/>
          <w:lang w:val="sr-Cyrl-RS"/>
        </w:rPr>
        <w:t>9</w:t>
      </w:r>
      <w:r>
        <w:rPr>
          <w:sz w:val="24"/>
          <w:szCs w:val="24"/>
          <w:lang w:val="sr-Cyrl-RS"/>
        </w:rPr>
        <w:t xml:space="preserve"> дат је пример сложенијих активационих функција и имплементација функције за одређивање тачака на њој.</w:t>
      </w:r>
      <w:r w:rsidR="008C5CE8">
        <w:rPr>
          <w:sz w:val="24"/>
          <w:szCs w:val="24"/>
        </w:rPr>
        <w:t xml:space="preserve"> </w:t>
      </w:r>
      <w:proofErr w:type="gramStart"/>
      <w:r w:rsidR="008C5CE8">
        <w:rPr>
          <w:sz w:val="24"/>
          <w:szCs w:val="24"/>
        </w:rPr>
        <w:t xml:space="preserve">SiLU </w:t>
      </w:r>
      <w:r w:rsidR="008C5CE8">
        <w:rPr>
          <w:sz w:val="24"/>
          <w:szCs w:val="24"/>
          <w:lang w:val="sr-Cyrl-RS"/>
        </w:rPr>
        <w:t xml:space="preserve">даје излаз и за негативну вредност улаза тако да и негативан улаз утиче на излаз, док код </w:t>
      </w:r>
      <w:r w:rsidR="008C5CE8">
        <w:rPr>
          <w:sz w:val="24"/>
          <w:szCs w:val="24"/>
        </w:rPr>
        <w:t>ReLU</w:t>
      </w:r>
      <w:r w:rsidR="008C5CE8">
        <w:rPr>
          <w:sz w:val="24"/>
          <w:szCs w:val="24"/>
          <w:lang w:val="sr-Cyrl-RS"/>
        </w:rPr>
        <w:t xml:space="preserve"> важи да за негативне вредности улаза на излазу иде нула тј.</w:t>
      </w:r>
      <w:proofErr w:type="gramEnd"/>
      <w:r w:rsidR="008C5CE8">
        <w:rPr>
          <w:sz w:val="24"/>
          <w:szCs w:val="24"/>
          <w:lang w:val="sr-Cyrl-RS"/>
        </w:rPr>
        <w:t xml:space="preserve"> рачуна се као да тај улаз не утиче на излаз. За позитивне вредности само их прослеђује.</w:t>
      </w:r>
      <w:r w:rsidR="008C5CE8">
        <w:rPr>
          <w:sz w:val="24"/>
          <w:szCs w:val="24"/>
          <w:lang w:val="sr-Latn-RS"/>
        </w:rPr>
        <w:t xml:space="preserve"> </w:t>
      </w:r>
    </w:p>
    <w:p w:rsidR="00662532" w:rsidRPr="008C5CE8" w:rsidRDefault="008C5CE8" w:rsidP="00662532">
      <w:pPr>
        <w:jc w:val="both"/>
        <w:rPr>
          <w:sz w:val="24"/>
          <w:szCs w:val="24"/>
          <w:lang w:val="sr-Latn-RS"/>
        </w:rPr>
      </w:pPr>
      <w:r>
        <w:rPr>
          <w:sz w:val="24"/>
          <w:szCs w:val="24"/>
          <w:lang w:val="sr-Latn-RS"/>
        </w:rPr>
        <w:t>SiLU (Sigmoid linear unit</w:t>
      </w:r>
      <w:r>
        <w:rPr>
          <w:sz w:val="24"/>
          <w:szCs w:val="24"/>
          <w:lang w:val="sr-Cyrl-RS"/>
        </w:rPr>
        <w:t>)</w:t>
      </w:r>
      <w:r>
        <w:rPr>
          <w:sz w:val="24"/>
          <w:szCs w:val="24"/>
          <w:lang w:val="sr-Latn-RS"/>
        </w:rPr>
        <w:t>.</w:t>
      </w:r>
    </w:p>
    <w:p w:rsidR="008C5CE8" w:rsidRPr="008C5CE8" w:rsidRDefault="008C5CE8" w:rsidP="00662532">
      <w:pPr>
        <w:jc w:val="both"/>
        <w:rPr>
          <w:sz w:val="24"/>
          <w:szCs w:val="24"/>
          <w:lang w:val="sr-Latn-RS"/>
        </w:rPr>
      </w:pPr>
      <w:r>
        <w:rPr>
          <w:sz w:val="24"/>
          <w:szCs w:val="24"/>
          <w:lang w:val="sr-Latn-RS"/>
        </w:rPr>
        <w:t xml:space="preserve">ReLU </w:t>
      </w:r>
      <w:r>
        <w:rPr>
          <w:sz w:val="24"/>
          <w:szCs w:val="24"/>
          <w:lang w:val="sr-Cyrl-RS"/>
        </w:rPr>
        <w:t>(</w:t>
      </w:r>
      <w:r>
        <w:rPr>
          <w:sz w:val="24"/>
          <w:szCs w:val="24"/>
          <w:lang w:val="sr-Latn-RS"/>
        </w:rPr>
        <w:t>Rectified linear unit</w:t>
      </w:r>
      <w:r>
        <w:rPr>
          <w:sz w:val="24"/>
          <w:szCs w:val="24"/>
          <w:lang w:val="sr-Cyrl-RS"/>
        </w:rPr>
        <w:t>)</w:t>
      </w:r>
      <w:r>
        <w:rPr>
          <w:sz w:val="24"/>
          <w:szCs w:val="24"/>
          <w:lang w:val="sr-Latn-RS"/>
        </w:rPr>
        <w:t>.</w:t>
      </w:r>
    </w:p>
    <w:p w:rsidR="00093047" w:rsidRPr="00662532" w:rsidRDefault="00093047" w:rsidP="00662532">
      <w:pPr>
        <w:jc w:val="both"/>
        <w:rPr>
          <w:sz w:val="24"/>
          <w:szCs w:val="24"/>
          <w:lang w:val="sr-Cyrl-RS"/>
        </w:rPr>
      </w:pPr>
    </w:p>
    <w:p w:rsidR="00621E49" w:rsidRPr="00621E49" w:rsidRDefault="00AC4A11" w:rsidP="006F3378">
      <w:pPr>
        <w:jc w:val="center"/>
        <w:rPr>
          <w:sz w:val="24"/>
          <w:szCs w:val="24"/>
        </w:rPr>
      </w:pPr>
      <w:r w:rsidRPr="0088180C">
        <w:rPr>
          <w:noProof/>
          <w:lang w:val="sr-Latn-RS" w:eastAsia="sr-Latn-RS"/>
        </w:rPr>
        <w:drawing>
          <wp:inline distT="0" distB="0" distL="0" distR="0" wp14:anchorId="7C75761E" wp14:editId="41416A37">
            <wp:extent cx="3618876" cy="2444750"/>
            <wp:effectExtent l="0" t="0" r="635" b="0"/>
            <wp:docPr id="11" name="Picture 11" descr="C:\Users\neman\Desktop\FullyconnectedNN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man\Desktop\FullyconnectedNNlayer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8446" cy="2444460"/>
                    </a:xfrm>
                    <a:prstGeom prst="rect">
                      <a:avLst/>
                    </a:prstGeom>
                    <a:noFill/>
                    <a:ln>
                      <a:noFill/>
                    </a:ln>
                  </pic:spPr>
                </pic:pic>
              </a:graphicData>
            </a:graphic>
          </wp:inline>
        </w:drawing>
      </w:r>
    </w:p>
    <w:p w:rsidR="00AC4A11" w:rsidRPr="007E4D53" w:rsidRDefault="00AC4A11" w:rsidP="008E6E42">
      <w:pPr>
        <w:jc w:val="center"/>
      </w:pPr>
      <w:r w:rsidRPr="007E4D53">
        <w:rPr>
          <w:lang w:val="sr-Cyrl-RS"/>
        </w:rPr>
        <w:t xml:space="preserve">Слика </w:t>
      </w:r>
      <w:r w:rsidR="00E26FAB" w:rsidRPr="007E4D53">
        <w:rPr>
          <w:lang w:val="sr-Cyrl-RS"/>
        </w:rPr>
        <w:t>2</w:t>
      </w:r>
      <w:r w:rsidRPr="007E4D53">
        <w:rPr>
          <w:lang w:val="sr-Cyrl-RS"/>
        </w:rPr>
        <w:t>.</w:t>
      </w:r>
      <w:r w:rsidR="00C6690B">
        <w:rPr>
          <w:lang w:val="sr-Cyrl-RS"/>
        </w:rPr>
        <w:t>10</w:t>
      </w:r>
      <w:r w:rsidRPr="007E4D53">
        <w:rPr>
          <w:lang w:val="sr-Cyrl-RS"/>
        </w:rPr>
        <w:t xml:space="preserve"> Потпуно повезана науронска мрежа са једним скривеним слојем са пет чворова, улазним слојем са четири чвора и излазним слојем са три чвора</w:t>
      </w:r>
    </w:p>
    <w:p w:rsidR="00FD6BFC" w:rsidRPr="00120373" w:rsidRDefault="00CC4BA6" w:rsidP="005E6B2E">
      <w:pPr>
        <w:spacing w:before="100" w:beforeAutospacing="1" w:after="100" w:afterAutospacing="1"/>
        <w:ind w:firstLine="720"/>
        <w:jc w:val="both"/>
        <w:rPr>
          <w:sz w:val="24"/>
          <w:szCs w:val="24"/>
          <w:lang w:val="sr-Cyrl-RS" w:eastAsia="sr-Latn-RS"/>
        </w:rPr>
      </w:pPr>
      <w:r>
        <w:rPr>
          <w:sz w:val="24"/>
          <w:szCs w:val="24"/>
          <w:lang w:val="sr-Cyrl-RS"/>
        </w:rPr>
        <w:t xml:space="preserve">Када су сви потези постављени на вредности између </w:t>
      </w:r>
      <w:r>
        <w:rPr>
          <w:sz w:val="24"/>
          <w:szCs w:val="24"/>
        </w:rPr>
        <w:t xml:space="preserve">-1 </w:t>
      </w:r>
      <w:r>
        <w:rPr>
          <w:sz w:val="24"/>
          <w:szCs w:val="24"/>
          <w:lang w:val="sr-Cyrl-RS"/>
        </w:rPr>
        <w:t>и</w:t>
      </w:r>
      <w:r>
        <w:rPr>
          <w:sz w:val="24"/>
          <w:szCs w:val="24"/>
        </w:rPr>
        <w:t xml:space="preserve"> 1</w:t>
      </w:r>
      <w:r w:rsidR="00AC4A11" w:rsidRPr="00703F88">
        <w:rPr>
          <w:sz w:val="24"/>
          <w:szCs w:val="24"/>
          <w:lang w:eastAsia="sr-Latn-RS"/>
        </w:rPr>
        <w:t xml:space="preserve"> </w:t>
      </w:r>
      <w:r w:rsidR="008C30EF">
        <w:rPr>
          <w:sz w:val="24"/>
          <w:szCs w:val="24"/>
          <w:lang w:val="sr-Cyrl-RS" w:eastAsia="sr-Latn-RS"/>
        </w:rPr>
        <w:t xml:space="preserve">даље је на неуронској мрежи </w:t>
      </w:r>
      <w:r w:rsidR="00AC4A11" w:rsidRPr="00703F88">
        <w:rPr>
          <w:sz w:val="24"/>
          <w:szCs w:val="24"/>
          <w:lang w:eastAsia="sr-Latn-RS"/>
        </w:rPr>
        <w:t xml:space="preserve">да подеси те вредности тако да на излазу да очекивани резултат тј. </w:t>
      </w:r>
      <w:proofErr w:type="gramStart"/>
      <w:r w:rsidR="00AC4A11" w:rsidRPr="00703F88">
        <w:rPr>
          <w:sz w:val="24"/>
          <w:szCs w:val="24"/>
          <w:lang w:eastAsia="sr-Latn-RS"/>
        </w:rPr>
        <w:t>да</w:t>
      </w:r>
      <w:proofErr w:type="gramEnd"/>
      <w:r w:rsidR="00AC4A11" w:rsidRPr="00703F88">
        <w:rPr>
          <w:sz w:val="24"/>
          <w:szCs w:val="24"/>
          <w:lang w:eastAsia="sr-Latn-RS"/>
        </w:rPr>
        <w:t xml:space="preserve"> број грешака сведе на минимум.  </w:t>
      </w:r>
      <w:r w:rsidR="00120373">
        <w:rPr>
          <w:sz w:val="24"/>
          <w:szCs w:val="24"/>
          <w:lang w:val="sr-Cyrl-RS" w:eastAsia="sr-Latn-RS"/>
        </w:rPr>
        <w:t xml:space="preserve">Још једна особина о којој треба </w:t>
      </w:r>
      <w:r w:rsidR="00AC4A11" w:rsidRPr="00703F88">
        <w:rPr>
          <w:sz w:val="24"/>
          <w:szCs w:val="24"/>
          <w:lang w:eastAsia="sr-Latn-RS"/>
        </w:rPr>
        <w:t xml:space="preserve">водити рачуна </w:t>
      </w:r>
      <w:r w:rsidR="00120373">
        <w:rPr>
          <w:sz w:val="24"/>
          <w:szCs w:val="24"/>
          <w:lang w:val="sr-Cyrl-RS" w:eastAsia="sr-Latn-RS"/>
        </w:rPr>
        <w:t xml:space="preserve">је </w:t>
      </w:r>
      <w:r w:rsidR="008C30EF">
        <w:rPr>
          <w:sz w:val="24"/>
          <w:szCs w:val="24"/>
          <w:lang w:val="sr-Cyrl-RS" w:eastAsia="sr-Latn-RS"/>
        </w:rPr>
        <w:t>опсег вредности које улазни подаци могу да имају. Због огромне разлике која може да се јави између улаза неопходно је извршити нормализацију тих вредности.</w:t>
      </w:r>
      <w:r w:rsidR="00120373">
        <w:rPr>
          <w:sz w:val="24"/>
          <w:szCs w:val="24"/>
          <w:lang w:val="sr-Cyrl-RS" w:eastAsia="sr-Latn-RS"/>
        </w:rPr>
        <w:t xml:space="preserve"> </w:t>
      </w:r>
      <w:r w:rsidR="008C30EF">
        <w:rPr>
          <w:sz w:val="24"/>
          <w:szCs w:val="24"/>
          <w:lang w:val="sr-Cyrl-RS" w:eastAsia="sr-Latn-RS"/>
        </w:rPr>
        <w:t>У супротном</w:t>
      </w:r>
      <w:r w:rsidR="00120373">
        <w:rPr>
          <w:sz w:val="24"/>
          <w:szCs w:val="24"/>
          <w:lang w:val="sr-Cyrl-RS" w:eastAsia="sr-Latn-RS"/>
        </w:rPr>
        <w:t xml:space="preserve"> може доћи до грешке при подешавању тежина потега. </w:t>
      </w:r>
      <w:proofErr w:type="gramStart"/>
      <w:r w:rsidR="005E6B2E">
        <w:rPr>
          <w:sz w:val="24"/>
          <w:szCs w:val="24"/>
          <w:lang w:eastAsia="sr-Latn-RS"/>
        </w:rPr>
        <w:t>На пр.</w:t>
      </w:r>
      <w:proofErr w:type="gramEnd"/>
      <w:r w:rsidR="005E6B2E">
        <w:rPr>
          <w:sz w:val="24"/>
          <w:szCs w:val="24"/>
          <w:lang w:eastAsia="sr-Latn-RS"/>
        </w:rPr>
        <w:t xml:space="preserve"> </w:t>
      </w:r>
      <w:r w:rsidR="005E6B2E">
        <w:rPr>
          <w:sz w:val="24"/>
          <w:szCs w:val="24"/>
          <w:lang w:val="sr-Cyrl-RS" w:eastAsia="sr-Latn-RS"/>
        </w:rPr>
        <w:t>п</w:t>
      </w:r>
      <w:r w:rsidR="00AC4A11" w:rsidRPr="00703F88">
        <w:rPr>
          <w:sz w:val="24"/>
          <w:szCs w:val="24"/>
          <w:lang w:eastAsia="sr-Latn-RS"/>
        </w:rPr>
        <w:t>ри одређивању цене стана улазни параметри могу да буду број соба, број купатила и квадратура стана где квадратура може да буде и троцифрени број, а број соба и купатила да буде 1 до 3 или 4. </w:t>
      </w:r>
      <w:proofErr w:type="gramStart"/>
      <w:r w:rsidR="00AC4A11" w:rsidRPr="00703F88">
        <w:rPr>
          <w:sz w:val="24"/>
          <w:szCs w:val="24"/>
          <w:lang w:eastAsia="sr-Latn-RS"/>
        </w:rPr>
        <w:t>Ово се решава нормализацијом тј.</w:t>
      </w:r>
      <w:proofErr w:type="gramEnd"/>
      <w:r w:rsidR="00AC4A11" w:rsidRPr="00703F88">
        <w:rPr>
          <w:sz w:val="24"/>
          <w:szCs w:val="24"/>
          <w:lang w:eastAsia="sr-Latn-RS"/>
        </w:rPr>
        <w:t xml:space="preserve"> </w:t>
      </w:r>
      <w:proofErr w:type="gramStart"/>
      <w:r w:rsidR="00AC4A11" w:rsidRPr="00703F88">
        <w:rPr>
          <w:sz w:val="24"/>
          <w:szCs w:val="24"/>
          <w:lang w:eastAsia="sr-Latn-RS"/>
        </w:rPr>
        <w:t>свођењем</w:t>
      </w:r>
      <w:proofErr w:type="gramEnd"/>
      <w:r w:rsidR="00AC4A11" w:rsidRPr="00703F88">
        <w:rPr>
          <w:sz w:val="24"/>
          <w:szCs w:val="24"/>
          <w:lang w:eastAsia="sr-Latn-RS"/>
        </w:rPr>
        <w:t xml:space="preserve"> улазних вредности на неки мањи опсег бројева на пр. -1 до 1.</w:t>
      </w:r>
      <w:r w:rsidR="00120373">
        <w:rPr>
          <w:sz w:val="24"/>
          <w:szCs w:val="24"/>
          <w:lang w:val="sr-Cyrl-RS" w:eastAsia="sr-Latn-RS"/>
        </w:rPr>
        <w:t xml:space="preserve"> </w:t>
      </w:r>
      <w:r w:rsidR="00FD6BFC">
        <w:rPr>
          <w:sz w:val="24"/>
          <w:szCs w:val="24"/>
          <w:lang w:val="sr-Cyrl-RS" w:eastAsia="sr-Latn-RS"/>
        </w:rPr>
        <w:t xml:space="preserve">На овај начин </w:t>
      </w:r>
      <w:r w:rsidR="00FD6BFC">
        <w:rPr>
          <w:sz w:val="24"/>
          <w:szCs w:val="24"/>
          <w:lang w:val="sr-Cyrl-RS" w:eastAsia="sr-Latn-RS"/>
        </w:rPr>
        <w:lastRenderedPageBreak/>
        <w:t>максимална разлика између  вредности може да буде 2 а не стотину или хиљаду.</w:t>
      </w:r>
    </w:p>
    <w:p w:rsidR="00AC4A11" w:rsidRPr="00703F88" w:rsidRDefault="00AC4A11" w:rsidP="00AC4A11">
      <w:pPr>
        <w:spacing w:before="100" w:beforeAutospacing="1" w:after="100" w:afterAutospacing="1"/>
        <w:jc w:val="both"/>
        <w:rPr>
          <w:rFonts w:ascii="Segoe UI" w:hAnsi="Segoe UI" w:cs="Segoe UI"/>
          <w:sz w:val="30"/>
          <w:szCs w:val="30"/>
          <w:lang w:eastAsia="sr-Latn-RS"/>
        </w:rPr>
      </w:pPr>
      <w:proofErr w:type="gramStart"/>
      <w:r w:rsidRPr="00703F88">
        <w:rPr>
          <w:sz w:val="24"/>
          <w:szCs w:val="24"/>
          <w:lang w:eastAsia="sr-Latn-RS"/>
        </w:rPr>
        <w:t>Ако тежине с</w:t>
      </w:r>
      <w:r>
        <w:rPr>
          <w:sz w:val="24"/>
          <w:szCs w:val="24"/>
          <w:lang w:eastAsia="sr-Latn-RS"/>
        </w:rPr>
        <w:t>ваког од потега означимо као w</w:t>
      </w:r>
      <w:r>
        <w:rPr>
          <w:i/>
          <w:sz w:val="24"/>
          <w:szCs w:val="24"/>
          <w:vertAlign w:val="subscript"/>
          <w:lang w:eastAsia="sr-Latn-RS"/>
        </w:rPr>
        <w:t>ij</w:t>
      </w:r>
      <w:r>
        <w:rPr>
          <w:sz w:val="24"/>
          <w:szCs w:val="24"/>
          <w:vertAlign w:val="subscript"/>
          <w:lang w:eastAsia="sr-Latn-RS"/>
        </w:rPr>
        <w:t xml:space="preserve"> </w:t>
      </w:r>
      <w:r>
        <w:rPr>
          <w:sz w:val="24"/>
          <w:szCs w:val="24"/>
          <w:lang w:eastAsia="sr-Latn-RS"/>
        </w:rPr>
        <w:t xml:space="preserve">где је </w:t>
      </w:r>
      <w:r>
        <w:rPr>
          <w:i/>
          <w:sz w:val="24"/>
          <w:szCs w:val="24"/>
          <w:lang w:eastAsia="sr-Latn-RS"/>
        </w:rPr>
        <w:t>i</w:t>
      </w:r>
      <w:r>
        <w:rPr>
          <w:sz w:val="24"/>
          <w:szCs w:val="24"/>
          <w:lang w:eastAsia="sr-Latn-RS"/>
        </w:rPr>
        <w:t xml:space="preserve"> редни број улаза а </w:t>
      </w:r>
      <w:r>
        <w:rPr>
          <w:i/>
          <w:sz w:val="24"/>
          <w:szCs w:val="24"/>
          <w:lang w:eastAsia="sr-Latn-RS"/>
        </w:rPr>
        <w:t>j</w:t>
      </w:r>
      <w:r w:rsidRPr="00703F88">
        <w:rPr>
          <w:sz w:val="24"/>
          <w:szCs w:val="24"/>
          <w:lang w:eastAsia="sr-Latn-RS"/>
        </w:rPr>
        <w:t xml:space="preserve"> редни број скривеног чвора за </w:t>
      </w:r>
      <w:r w:rsidR="00120373">
        <w:rPr>
          <w:sz w:val="24"/>
          <w:szCs w:val="24"/>
          <w:lang w:val="sr-Cyrl-RS" w:eastAsia="sr-Latn-RS"/>
        </w:rPr>
        <w:t xml:space="preserve">потпуно повезану неуронску мрежу са </w:t>
      </w:r>
      <w:r>
        <w:rPr>
          <w:sz w:val="24"/>
          <w:szCs w:val="24"/>
          <w:lang w:val="sr-Cyrl-RS" w:eastAsia="sr-Latn-RS"/>
        </w:rPr>
        <w:t>два</w:t>
      </w:r>
      <w:r w:rsidRPr="00703F88">
        <w:rPr>
          <w:sz w:val="24"/>
          <w:szCs w:val="24"/>
          <w:lang w:eastAsia="sr-Latn-RS"/>
        </w:rPr>
        <w:t xml:space="preserve"> скривен</w:t>
      </w:r>
      <w:r>
        <w:rPr>
          <w:sz w:val="24"/>
          <w:szCs w:val="24"/>
          <w:lang w:eastAsia="sr-Latn-RS"/>
        </w:rPr>
        <w:t xml:space="preserve">а чвора </w:t>
      </w:r>
      <w:r>
        <w:rPr>
          <w:sz w:val="24"/>
          <w:szCs w:val="24"/>
          <w:lang w:val="sr-Cyrl-RS" w:eastAsia="sr-Latn-RS"/>
        </w:rPr>
        <w:t xml:space="preserve">и </w:t>
      </w:r>
      <w:r>
        <w:rPr>
          <w:sz w:val="24"/>
          <w:szCs w:val="24"/>
          <w:lang w:eastAsia="sr-Latn-RS"/>
        </w:rPr>
        <w:t xml:space="preserve">два улаза добијемо </w:t>
      </w:r>
      <w:r w:rsidR="00120373">
        <w:rPr>
          <w:sz w:val="24"/>
          <w:szCs w:val="24"/>
          <w:lang w:val="sr-Cyrl-RS" w:eastAsia="sr-Latn-RS"/>
        </w:rPr>
        <w:t xml:space="preserve">тежине </w:t>
      </w:r>
      <w:r>
        <w:rPr>
          <w:i/>
          <w:sz w:val="24"/>
          <w:szCs w:val="24"/>
          <w:lang w:eastAsia="sr-Latn-RS"/>
        </w:rPr>
        <w:t>w</w:t>
      </w:r>
      <w:r>
        <w:rPr>
          <w:i/>
          <w:sz w:val="24"/>
          <w:szCs w:val="24"/>
          <w:vertAlign w:val="subscript"/>
          <w:lang w:eastAsia="sr-Latn-RS"/>
        </w:rPr>
        <w:t>11</w:t>
      </w:r>
      <w:r w:rsidRPr="00703F88">
        <w:rPr>
          <w:sz w:val="24"/>
          <w:szCs w:val="24"/>
          <w:lang w:eastAsia="sr-Latn-RS"/>
        </w:rPr>
        <w:t xml:space="preserve">, </w:t>
      </w:r>
      <w:r>
        <w:rPr>
          <w:i/>
          <w:sz w:val="24"/>
          <w:szCs w:val="24"/>
          <w:lang w:eastAsia="sr-Latn-RS"/>
        </w:rPr>
        <w:t>w</w:t>
      </w:r>
      <w:r>
        <w:rPr>
          <w:i/>
          <w:sz w:val="24"/>
          <w:szCs w:val="24"/>
          <w:vertAlign w:val="subscript"/>
          <w:lang w:eastAsia="sr-Latn-RS"/>
        </w:rPr>
        <w:t>12</w:t>
      </w:r>
      <w:r w:rsidRPr="00703F88">
        <w:rPr>
          <w:sz w:val="24"/>
          <w:szCs w:val="24"/>
          <w:lang w:eastAsia="sr-Latn-RS"/>
        </w:rPr>
        <w:t xml:space="preserve">, </w:t>
      </w:r>
      <w:r>
        <w:rPr>
          <w:i/>
          <w:sz w:val="24"/>
          <w:szCs w:val="24"/>
          <w:lang w:eastAsia="sr-Latn-RS"/>
        </w:rPr>
        <w:t>w</w:t>
      </w:r>
      <w:r>
        <w:rPr>
          <w:i/>
          <w:sz w:val="24"/>
          <w:szCs w:val="24"/>
          <w:vertAlign w:val="subscript"/>
          <w:lang w:eastAsia="sr-Latn-RS"/>
        </w:rPr>
        <w:t>21</w:t>
      </w:r>
      <w:r w:rsidRPr="00703F88">
        <w:rPr>
          <w:sz w:val="24"/>
          <w:szCs w:val="24"/>
          <w:lang w:eastAsia="sr-Latn-RS"/>
        </w:rPr>
        <w:t xml:space="preserve">, </w:t>
      </w:r>
      <w:r>
        <w:rPr>
          <w:i/>
          <w:sz w:val="24"/>
          <w:szCs w:val="24"/>
          <w:lang w:eastAsia="sr-Latn-RS"/>
        </w:rPr>
        <w:t>w</w:t>
      </w:r>
      <w:r>
        <w:rPr>
          <w:i/>
          <w:sz w:val="24"/>
          <w:szCs w:val="24"/>
          <w:vertAlign w:val="subscript"/>
          <w:lang w:eastAsia="sr-Latn-RS"/>
        </w:rPr>
        <w:t>22</w:t>
      </w:r>
      <w:r w:rsidRPr="00703F88">
        <w:rPr>
          <w:sz w:val="24"/>
          <w:szCs w:val="24"/>
          <w:lang w:eastAsia="sr-Latn-RS"/>
        </w:rPr>
        <w:t>.</w:t>
      </w:r>
      <w:proofErr w:type="gramEnd"/>
      <w:r w:rsidRPr="00703F88">
        <w:rPr>
          <w:sz w:val="24"/>
          <w:szCs w:val="24"/>
          <w:lang w:eastAsia="sr-Latn-RS"/>
        </w:rPr>
        <w:t xml:space="preserve"> Матричном анотацијом ово можемо да представимо као</w:t>
      </w:r>
    </w:p>
    <w:p w:rsidR="00AC4A11" w:rsidRPr="00093047" w:rsidRDefault="00126B8E" w:rsidP="00AC4A11">
      <w:pPr>
        <w:jc w:val="both"/>
        <w:rPr>
          <w:rFonts w:eastAsiaTheme="minorEastAsia"/>
          <w:sz w:val="24"/>
          <w:szCs w:val="24"/>
          <w:lang w:val="sr-Cyrl-RS"/>
        </w:rPr>
      </w:pPr>
      <m:oMathPara>
        <m:oMath>
          <m:d>
            <m:dPr>
              <m:ctrlPr>
                <w:rPr>
                  <w:rFonts w:ascii="Cambria Math" w:hAnsi="Cambria Math"/>
                  <w:i/>
                  <w:sz w:val="24"/>
                  <w:szCs w:val="24"/>
                  <w:lang w:val="sr-Latn-CS"/>
                </w:rPr>
              </m:ctrlPr>
            </m:dPr>
            <m:e>
              <m:f>
                <m:fPr>
                  <m:type m:val="noBar"/>
                  <m:ctrlPr>
                    <w:rPr>
                      <w:rFonts w:ascii="Cambria Math" w:hAnsi="Cambria Math"/>
                      <w:i/>
                      <w:sz w:val="24"/>
                      <w:szCs w:val="24"/>
                      <w:lang w:val="sr-Latn-CS"/>
                    </w:rPr>
                  </m:ctrlPr>
                </m:fPr>
                <m:num>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11</m:t>
                      </m:r>
                    </m:sub>
                  </m:sSub>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21</m:t>
                      </m:r>
                    </m:sub>
                  </m:sSub>
                </m:num>
                <m:den>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12</m:t>
                      </m:r>
                    </m:sub>
                  </m:sSub>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22</m:t>
                      </m:r>
                    </m:sub>
                  </m:sSub>
                </m:den>
              </m:f>
            </m:e>
          </m:d>
          <m:r>
            <w:rPr>
              <w:rFonts w:ascii="Cambria Math" w:hAnsi="Cambria Math"/>
              <w:sz w:val="24"/>
              <w:szCs w:val="24"/>
              <w:lang w:val="sr-Latn-CS"/>
            </w:rPr>
            <m:t>×</m:t>
          </m:r>
          <m:d>
            <m:dPr>
              <m:ctrlPr>
                <w:rPr>
                  <w:rFonts w:ascii="Cambria Math" w:hAnsi="Cambria Math"/>
                  <w:i/>
                  <w:sz w:val="24"/>
                  <w:szCs w:val="24"/>
                  <w:lang w:val="sr-Latn-CS"/>
                </w:rPr>
              </m:ctrlPr>
            </m:dPr>
            <m:e>
              <m:f>
                <m:fPr>
                  <m:type m:val="noBar"/>
                  <m:ctrlPr>
                    <w:rPr>
                      <w:rFonts w:ascii="Cambria Math" w:hAnsi="Cambria Math"/>
                      <w:i/>
                      <w:sz w:val="24"/>
                      <w:szCs w:val="24"/>
                      <w:lang w:val="sr-Latn-CS"/>
                    </w:rPr>
                  </m:ctrlPr>
                </m:fPr>
                <m:num>
                  <m:sSub>
                    <m:sSubPr>
                      <m:ctrlPr>
                        <w:rPr>
                          <w:rFonts w:ascii="Cambria Math" w:hAnsi="Cambria Math"/>
                          <w:i/>
                          <w:sz w:val="24"/>
                          <w:szCs w:val="24"/>
                          <w:lang w:val="sr-Latn-CS"/>
                        </w:rPr>
                      </m:ctrlPr>
                    </m:sSubPr>
                    <m:e>
                      <m:r>
                        <w:rPr>
                          <w:rFonts w:ascii="Cambria Math" w:hAnsi="Cambria Math"/>
                          <w:sz w:val="24"/>
                          <w:szCs w:val="24"/>
                          <w:lang w:val="sr-Latn-CS"/>
                        </w:rPr>
                        <m:t>x</m:t>
                      </m:r>
                    </m:e>
                    <m:sub>
                      <m:r>
                        <w:rPr>
                          <w:rFonts w:ascii="Cambria Math" w:hAnsi="Cambria Math"/>
                          <w:sz w:val="24"/>
                          <w:szCs w:val="24"/>
                          <w:lang w:val="sr-Latn-CS"/>
                        </w:rPr>
                        <m:t>1</m:t>
                      </m:r>
                    </m:sub>
                  </m:sSub>
                </m:num>
                <m:den>
                  <m:sSub>
                    <m:sSubPr>
                      <m:ctrlPr>
                        <w:rPr>
                          <w:rFonts w:ascii="Cambria Math" w:hAnsi="Cambria Math"/>
                          <w:i/>
                          <w:sz w:val="24"/>
                          <w:szCs w:val="24"/>
                          <w:lang w:val="sr-Latn-CS"/>
                        </w:rPr>
                      </m:ctrlPr>
                    </m:sSubPr>
                    <m:e>
                      <m:r>
                        <w:rPr>
                          <w:rFonts w:ascii="Cambria Math" w:hAnsi="Cambria Math"/>
                          <w:sz w:val="24"/>
                          <w:szCs w:val="24"/>
                          <w:lang w:val="sr-Latn-CS"/>
                        </w:rPr>
                        <m:t>x</m:t>
                      </m:r>
                    </m:e>
                    <m:sub>
                      <m:r>
                        <w:rPr>
                          <w:rFonts w:ascii="Cambria Math" w:hAnsi="Cambria Math"/>
                          <w:sz w:val="24"/>
                          <w:szCs w:val="24"/>
                          <w:lang w:val="sr-Latn-CS"/>
                        </w:rPr>
                        <m:t>2</m:t>
                      </m:r>
                    </m:sub>
                  </m:sSub>
                </m:den>
              </m:f>
            </m:e>
          </m:d>
          <m:r>
            <w:rPr>
              <w:rFonts w:ascii="Cambria Math" w:hAnsi="Cambria Math"/>
              <w:sz w:val="24"/>
              <w:szCs w:val="24"/>
              <w:lang w:val="sr-Latn-CS"/>
            </w:rPr>
            <m:t>=</m:t>
          </m:r>
          <m:d>
            <m:dPr>
              <m:ctrlPr>
                <w:rPr>
                  <w:rFonts w:ascii="Cambria Math" w:hAnsi="Cambria Math"/>
                  <w:i/>
                  <w:sz w:val="24"/>
                  <w:szCs w:val="24"/>
                  <w:lang w:val="sr-Latn-CS"/>
                </w:rPr>
              </m:ctrlPr>
            </m:dPr>
            <m:e>
              <m:f>
                <m:fPr>
                  <m:type m:val="noBar"/>
                  <m:ctrlPr>
                    <w:rPr>
                      <w:rFonts w:ascii="Cambria Math" w:hAnsi="Cambria Math"/>
                      <w:i/>
                      <w:sz w:val="24"/>
                      <w:szCs w:val="24"/>
                      <w:lang w:val="sr-Latn-CS"/>
                    </w:rPr>
                  </m:ctrlPr>
                </m:fPr>
                <m:num>
                  <m:sSub>
                    <m:sSubPr>
                      <m:ctrlPr>
                        <w:rPr>
                          <w:rFonts w:ascii="Cambria Math" w:hAnsi="Cambria Math"/>
                          <w:i/>
                          <w:sz w:val="24"/>
                          <w:szCs w:val="24"/>
                          <w:lang w:val="sr-Latn-CS"/>
                        </w:rPr>
                      </m:ctrlPr>
                    </m:sSubPr>
                    <m:e>
                      <m:r>
                        <w:rPr>
                          <w:rFonts w:ascii="Cambria Math" w:hAnsi="Cambria Math"/>
                          <w:sz w:val="24"/>
                          <w:szCs w:val="24"/>
                          <w:lang w:val="sr-Latn-CS"/>
                        </w:rPr>
                        <m:t>h</m:t>
                      </m:r>
                    </m:e>
                    <m:sub>
                      <m:r>
                        <w:rPr>
                          <w:rFonts w:ascii="Cambria Math" w:hAnsi="Cambria Math"/>
                          <w:sz w:val="24"/>
                          <w:szCs w:val="24"/>
                          <w:lang w:val="sr-Latn-CS"/>
                        </w:rPr>
                        <m:t>1</m:t>
                      </m:r>
                    </m:sub>
                  </m:sSub>
                </m:num>
                <m:den>
                  <m:sSub>
                    <m:sSubPr>
                      <m:ctrlPr>
                        <w:rPr>
                          <w:rFonts w:ascii="Cambria Math" w:hAnsi="Cambria Math"/>
                          <w:i/>
                          <w:sz w:val="24"/>
                          <w:szCs w:val="24"/>
                          <w:lang w:val="sr-Latn-CS"/>
                        </w:rPr>
                      </m:ctrlPr>
                    </m:sSubPr>
                    <m:e>
                      <m:r>
                        <w:rPr>
                          <w:rFonts w:ascii="Cambria Math" w:hAnsi="Cambria Math"/>
                          <w:sz w:val="24"/>
                          <w:szCs w:val="24"/>
                          <w:lang w:val="sr-Latn-CS"/>
                        </w:rPr>
                        <m:t>h</m:t>
                      </m:r>
                    </m:e>
                    <m:sub>
                      <m:r>
                        <w:rPr>
                          <w:rFonts w:ascii="Cambria Math" w:hAnsi="Cambria Math"/>
                          <w:sz w:val="24"/>
                          <w:szCs w:val="24"/>
                          <w:lang w:val="sr-Latn-CS"/>
                        </w:rPr>
                        <m:t>2</m:t>
                      </m:r>
                    </m:sub>
                  </m:sSub>
                </m:den>
              </m:f>
            </m:e>
          </m:d>
        </m:oMath>
      </m:oMathPara>
    </w:p>
    <w:p w:rsidR="00093047" w:rsidRPr="00093047" w:rsidRDefault="00093047" w:rsidP="00AC4A11">
      <w:pPr>
        <w:jc w:val="both"/>
        <w:rPr>
          <w:rFonts w:eastAsiaTheme="minorEastAsia"/>
          <w:sz w:val="24"/>
          <w:szCs w:val="24"/>
          <w:lang w:val="sr-Cyrl-RS"/>
        </w:rPr>
      </w:pPr>
    </w:p>
    <w:p w:rsidR="00AC4A11" w:rsidRPr="00DE0C96" w:rsidRDefault="00AC4A11" w:rsidP="00AC4A11">
      <w:pPr>
        <w:jc w:val="both"/>
        <w:rPr>
          <w:sz w:val="24"/>
          <w:szCs w:val="24"/>
          <w:lang w:val="sr-Latn-CS"/>
        </w:rPr>
      </w:pPr>
      <w:r w:rsidRPr="00DE0C96">
        <w:rPr>
          <w:sz w:val="24"/>
          <w:szCs w:val="24"/>
          <w:lang w:val="sr-Cyrl-RS"/>
        </w:rPr>
        <w:t>Множењем матрице вектором добијамо</w:t>
      </w:r>
      <w:r w:rsidRPr="00DE0C96">
        <w:rPr>
          <w:sz w:val="24"/>
          <w:szCs w:val="24"/>
        </w:rPr>
        <w:t xml:space="preserve">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Pr="00DE0C96">
        <w:rPr>
          <w:sz w:val="24"/>
          <w:szCs w:val="24"/>
        </w:rPr>
        <w:t xml:space="preserve"> </w:t>
      </w:r>
      <w:r w:rsidRPr="00DE0C96">
        <w:rPr>
          <w:sz w:val="24"/>
          <w:szCs w:val="24"/>
          <w:lang w:val="sr-Cyrl-RS"/>
        </w:rPr>
        <w:t>што је збир производа о којем је било речи</w:t>
      </w:r>
      <w:r w:rsidRPr="00DE0C96">
        <w:rPr>
          <w:sz w:val="24"/>
          <w:szCs w:val="24"/>
          <w:lang w:val="sr-Latn-CS"/>
        </w:rPr>
        <w:t>.</w:t>
      </w:r>
    </w:p>
    <w:p w:rsidR="00AC4A11" w:rsidRPr="00DE0C96" w:rsidRDefault="00AC4A11" w:rsidP="00AC4A11">
      <w:pPr>
        <w:jc w:val="both"/>
        <w:rPr>
          <w:rFonts w:eastAsiaTheme="minorEastAsia"/>
          <w:i/>
          <w:sz w:val="24"/>
          <w:szCs w:val="24"/>
          <w:lang w:val="sr-Cyrl-RS"/>
        </w:rPr>
      </w:pPr>
      <w:r w:rsidRPr="00DE0C96">
        <w:rPr>
          <w:sz w:val="24"/>
          <w:szCs w:val="24"/>
          <w:lang w:val="sr-Cyrl-RS"/>
        </w:rPr>
        <w:t>Одавде следи да добијамо</w:t>
      </w:r>
      <w:r w:rsidRPr="00DE0C96">
        <w:rPr>
          <w:sz w:val="24"/>
          <w:szCs w:val="24"/>
        </w:rPr>
        <w:t xml:space="preserve"> </w:t>
      </w:r>
      <m:oMath>
        <m:r>
          <w:rPr>
            <w:rFonts w:ascii="Cambria Math" w:hAnsi="Cambria Math"/>
            <w:sz w:val="24"/>
            <w:szCs w:val="24"/>
          </w:rPr>
          <m:t>O=</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i,o</m:t>
            </m:r>
          </m:sub>
        </m:sSub>
        <m:r>
          <w:rPr>
            <w:rFonts w:ascii="Cambria Math" w:hAnsi="Cambria Math"/>
            <w:sz w:val="24"/>
            <w:szCs w:val="24"/>
          </w:rPr>
          <m:t>×I</m:t>
        </m:r>
      </m:oMath>
      <w:r w:rsidRPr="00DE0C96">
        <w:rPr>
          <w:rFonts w:eastAsiaTheme="minorEastAsia"/>
          <w:sz w:val="24"/>
          <w:szCs w:val="24"/>
        </w:rPr>
        <w:t xml:space="preserve">. </w:t>
      </w:r>
      <w:r w:rsidRPr="00DE0C96">
        <w:rPr>
          <w:rFonts w:eastAsiaTheme="minorEastAsia"/>
          <w:sz w:val="24"/>
          <w:szCs w:val="24"/>
          <w:lang w:val="sr-Cyrl-RS"/>
        </w:rPr>
        <w:t xml:space="preserve">Ако се вратимо на ситуацију где сви улази </w:t>
      </w:r>
      <w:r w:rsidRPr="00DE0C96">
        <w:rPr>
          <w:rFonts w:eastAsiaTheme="minorEastAsia"/>
          <w:i/>
          <w:sz w:val="24"/>
          <w:szCs w:val="24"/>
        </w:rPr>
        <w:t xml:space="preserve">I </w:t>
      </w:r>
      <w:r w:rsidRPr="00DE0C96">
        <w:rPr>
          <w:rFonts w:eastAsiaTheme="minorEastAsia"/>
          <w:sz w:val="24"/>
          <w:szCs w:val="24"/>
          <w:lang w:val="sr-Cyrl-RS"/>
        </w:rPr>
        <w:t xml:space="preserve">могу да буду 0 што ће увек да врати 0 за излаз, потребно је додати и </w:t>
      </w:r>
      <w:r w:rsidRPr="00DE0C96">
        <w:rPr>
          <w:rFonts w:eastAsiaTheme="minorEastAsia"/>
          <w:i/>
          <w:sz w:val="24"/>
          <w:szCs w:val="24"/>
        </w:rPr>
        <w:t>bias</w:t>
      </w:r>
    </w:p>
    <w:p w:rsidR="00093047" w:rsidRPr="00093047" w:rsidRDefault="00093047" w:rsidP="00AC4A11">
      <w:pPr>
        <w:jc w:val="both"/>
        <w:rPr>
          <w:rFonts w:eastAsiaTheme="minorEastAsia"/>
          <w:i/>
          <w:color w:val="FF0000"/>
          <w:sz w:val="24"/>
          <w:szCs w:val="24"/>
          <w:lang w:val="sr-Cyrl-RS"/>
        </w:rPr>
      </w:pPr>
    </w:p>
    <w:p w:rsidR="00AC4A11" w:rsidRPr="00B53CF6" w:rsidRDefault="0015438D" w:rsidP="00AC4A11">
      <w:pPr>
        <w:jc w:val="both"/>
        <w:rPr>
          <w:rFonts w:eastAsiaTheme="minorEastAsia"/>
          <w:sz w:val="24"/>
          <w:szCs w:val="24"/>
        </w:rPr>
      </w:pPr>
      <m:oMathPara>
        <m:oMathParaPr>
          <m:jc m:val="center"/>
        </m:oMathParaPr>
        <m:oMath>
          <m:r>
            <w:rPr>
              <w:rFonts w:ascii="Cambria Math" w:hAnsi="Cambria Math"/>
              <w:sz w:val="24"/>
              <w:szCs w:val="24"/>
            </w:rPr>
            <m:t>O=</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i,o</m:t>
              </m:r>
            </m:sub>
          </m:sSub>
          <m:r>
            <w:rPr>
              <w:rFonts w:ascii="Cambria Math" w:hAnsi="Cambria Math"/>
              <w:sz w:val="24"/>
              <w:szCs w:val="24"/>
            </w:rPr>
            <m:t>×I+B</m:t>
          </m:r>
        </m:oMath>
      </m:oMathPara>
    </w:p>
    <w:p w:rsidR="00AC4A11" w:rsidRPr="00347C1A" w:rsidRDefault="00126B8E" w:rsidP="00AC4A11">
      <w:pPr>
        <w:jc w:val="both"/>
        <w:rPr>
          <w:rFonts w:eastAsiaTheme="minorEastAsia"/>
          <w:sz w:val="24"/>
          <w:szCs w:val="24"/>
          <w:lang w:val="sr-Cyrl-RS"/>
        </w:rPr>
      </w:pPr>
      <m:oMathPara>
        <m:oMathParaPr>
          <m:jc m:val="center"/>
        </m:oMathParaPr>
        <m:oMath>
          <m:d>
            <m:dPr>
              <m:ctrlPr>
                <w:rPr>
                  <w:rFonts w:ascii="Cambria Math" w:hAnsi="Cambria Math"/>
                  <w:i/>
                  <w:sz w:val="24"/>
                  <w:szCs w:val="24"/>
                  <w:lang w:val="sr-Latn-CS"/>
                </w:rPr>
              </m:ctrlPr>
            </m:dPr>
            <m:e>
              <m:f>
                <m:fPr>
                  <m:type m:val="noBar"/>
                  <m:ctrlPr>
                    <w:rPr>
                      <w:rFonts w:ascii="Cambria Math" w:hAnsi="Cambria Math"/>
                      <w:i/>
                      <w:sz w:val="24"/>
                      <w:szCs w:val="24"/>
                      <w:lang w:val="sr-Latn-CS"/>
                    </w:rPr>
                  </m:ctrlPr>
                </m:fPr>
                <m:num>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11</m:t>
                      </m:r>
                    </m:sub>
                  </m:sSub>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21</m:t>
                      </m:r>
                    </m:sub>
                  </m:sSub>
                  <m:r>
                    <w:rPr>
                      <w:rFonts w:ascii="Cambria Math" w:hAnsi="Cambria Math"/>
                      <w:sz w:val="24"/>
                      <w:szCs w:val="24"/>
                      <w:lang w:val="sr-Latn-CS"/>
                    </w:rPr>
                    <m:t xml:space="preserve"> </m:t>
                  </m:r>
                  <m:sSub>
                    <m:sSubPr>
                      <m:ctrlPr>
                        <w:rPr>
                          <w:rFonts w:ascii="Cambria Math" w:hAnsi="Cambria Math"/>
                          <w:i/>
                          <w:sz w:val="24"/>
                          <w:szCs w:val="24"/>
                          <w:lang w:val="sr-Latn-CS"/>
                        </w:rPr>
                      </m:ctrlPr>
                    </m:sSubPr>
                    <m:e>
                      <m:r>
                        <w:rPr>
                          <w:rFonts w:ascii="Cambria Math" w:hAnsi="Cambria Math"/>
                          <w:sz w:val="24"/>
                          <w:szCs w:val="24"/>
                          <w:lang w:val="sr-Latn-CS"/>
                        </w:rPr>
                        <m:t>b</m:t>
                      </m:r>
                    </m:e>
                    <m:sub>
                      <m:r>
                        <w:rPr>
                          <w:rFonts w:ascii="Cambria Math" w:hAnsi="Cambria Math"/>
                          <w:sz w:val="24"/>
                          <w:szCs w:val="24"/>
                          <w:lang w:val="sr-Latn-CS"/>
                        </w:rPr>
                        <m:t>1</m:t>
                      </m:r>
                    </m:sub>
                  </m:sSub>
                </m:num>
                <m:den>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11</m:t>
                      </m:r>
                    </m:sub>
                  </m:sSub>
                  <m:sSub>
                    <m:sSubPr>
                      <m:ctrlPr>
                        <w:rPr>
                          <w:rFonts w:ascii="Cambria Math" w:hAnsi="Cambria Math"/>
                          <w:i/>
                          <w:sz w:val="24"/>
                          <w:szCs w:val="24"/>
                          <w:lang w:val="sr-Latn-CS"/>
                        </w:rPr>
                      </m:ctrlPr>
                    </m:sSubPr>
                    <m:e>
                      <m:r>
                        <w:rPr>
                          <w:rFonts w:ascii="Cambria Math" w:hAnsi="Cambria Math"/>
                          <w:sz w:val="24"/>
                          <w:szCs w:val="24"/>
                          <w:lang w:val="sr-Latn-CS"/>
                        </w:rPr>
                        <m:t>w</m:t>
                      </m:r>
                    </m:e>
                    <m:sub>
                      <m:r>
                        <w:rPr>
                          <w:rFonts w:ascii="Cambria Math" w:hAnsi="Cambria Math"/>
                          <w:sz w:val="24"/>
                          <w:szCs w:val="24"/>
                          <w:lang w:val="sr-Latn-CS"/>
                        </w:rPr>
                        <m:t>22</m:t>
                      </m:r>
                    </m:sub>
                  </m:sSub>
                  <m:sSub>
                    <m:sSubPr>
                      <m:ctrlPr>
                        <w:rPr>
                          <w:rFonts w:ascii="Cambria Math" w:hAnsi="Cambria Math"/>
                          <w:i/>
                          <w:sz w:val="24"/>
                          <w:szCs w:val="24"/>
                          <w:lang w:val="sr-Latn-CS"/>
                        </w:rPr>
                      </m:ctrlPr>
                    </m:sSubPr>
                    <m:e>
                      <m:r>
                        <w:rPr>
                          <w:rFonts w:ascii="Cambria Math" w:hAnsi="Cambria Math"/>
                          <w:sz w:val="24"/>
                          <w:szCs w:val="24"/>
                          <w:lang w:val="sr-Latn-CS"/>
                        </w:rPr>
                        <m:t xml:space="preserve"> b</m:t>
                      </m:r>
                    </m:e>
                    <m:sub>
                      <m:r>
                        <w:rPr>
                          <w:rFonts w:ascii="Cambria Math" w:hAnsi="Cambria Math"/>
                          <w:sz w:val="24"/>
                          <w:szCs w:val="24"/>
                          <w:lang w:val="sr-Latn-CS"/>
                        </w:rPr>
                        <m:t>2</m:t>
                      </m:r>
                    </m:sub>
                  </m:sSub>
                </m:den>
              </m:f>
            </m:e>
          </m:d>
          <m:r>
            <w:rPr>
              <w:rFonts w:ascii="Cambria Math" w:hAnsi="Cambria Math"/>
              <w:sz w:val="24"/>
              <w:szCs w:val="24"/>
              <w:lang w:val="sr-Latn-CS"/>
            </w:rPr>
            <m:t>×</m:t>
          </m:r>
          <m:d>
            <m:dPr>
              <m:ctrlPr>
                <w:rPr>
                  <w:rFonts w:ascii="Cambria Math" w:hAnsi="Cambria Math"/>
                  <w:i/>
                  <w:sz w:val="24"/>
                  <w:szCs w:val="24"/>
                  <w:lang w:val="sr-Latn-CS"/>
                </w:rPr>
              </m:ctrlPr>
            </m:dPr>
            <m:e>
              <m:m>
                <m:mPr>
                  <m:mcs>
                    <m:mc>
                      <m:mcPr>
                        <m:count m:val="1"/>
                        <m:mcJc m:val="center"/>
                      </m:mcPr>
                    </m:mc>
                  </m:mcs>
                  <m:ctrlPr>
                    <w:rPr>
                      <w:rFonts w:ascii="Cambria Math" w:hAnsi="Cambria Math"/>
                      <w:i/>
                      <w:sz w:val="24"/>
                      <w:szCs w:val="24"/>
                      <w:lang w:val="sr-Latn-CS"/>
                    </w:rPr>
                  </m:ctrlPr>
                </m:mPr>
                <m:mr>
                  <m:e>
                    <m:sSub>
                      <m:sSubPr>
                        <m:ctrlPr>
                          <w:rPr>
                            <w:rFonts w:ascii="Cambria Math" w:hAnsi="Cambria Math"/>
                            <w:i/>
                            <w:sz w:val="24"/>
                            <w:szCs w:val="24"/>
                            <w:lang w:val="sr-Latn-CS"/>
                          </w:rPr>
                        </m:ctrlPr>
                      </m:sSubPr>
                      <m:e>
                        <m:r>
                          <w:rPr>
                            <w:rFonts w:ascii="Cambria Math" w:hAnsi="Cambria Math"/>
                            <w:sz w:val="24"/>
                            <w:szCs w:val="24"/>
                          </w:rPr>
                          <m:t>x</m:t>
                        </m:r>
                      </m:e>
                      <m:sub>
                        <m:r>
                          <w:rPr>
                            <w:rFonts w:ascii="Cambria Math" w:hAnsi="Cambria Math"/>
                            <w:sz w:val="24"/>
                            <w:szCs w:val="24"/>
                            <w:lang w:val="sr-Latn-CS"/>
                          </w:rPr>
                          <m:t>1</m:t>
                        </m:r>
                      </m:sub>
                    </m:sSub>
                  </m:e>
                </m:mr>
                <m:mr>
                  <m:e>
                    <m:sSub>
                      <m:sSubPr>
                        <m:ctrlPr>
                          <w:rPr>
                            <w:rFonts w:ascii="Cambria Math" w:hAnsi="Cambria Math"/>
                            <w:i/>
                            <w:sz w:val="24"/>
                            <w:szCs w:val="24"/>
                            <w:lang w:val="sr-Latn-CS"/>
                          </w:rPr>
                        </m:ctrlPr>
                      </m:sSubPr>
                      <m:e>
                        <m:r>
                          <w:rPr>
                            <w:rFonts w:ascii="Cambria Math" w:hAnsi="Cambria Math"/>
                            <w:sz w:val="24"/>
                            <w:szCs w:val="24"/>
                            <w:lang w:val="sr-Latn-CS"/>
                          </w:rPr>
                          <m:t>x</m:t>
                        </m:r>
                      </m:e>
                      <m:sub>
                        <m:r>
                          <w:rPr>
                            <w:rFonts w:ascii="Cambria Math" w:hAnsi="Cambria Math"/>
                            <w:sz w:val="24"/>
                            <w:szCs w:val="24"/>
                            <w:lang w:val="sr-Latn-CS"/>
                          </w:rPr>
                          <m:t>2</m:t>
                        </m:r>
                      </m:sub>
                    </m:sSub>
                  </m:e>
                </m:mr>
                <m:mr>
                  <m:e>
                    <m:r>
                      <w:rPr>
                        <w:rFonts w:ascii="Cambria Math" w:hAnsi="Cambria Math"/>
                        <w:sz w:val="24"/>
                        <w:szCs w:val="24"/>
                        <w:lang w:val="sr-Latn-CS"/>
                      </w:rPr>
                      <m:t>1</m:t>
                    </m:r>
                  </m:e>
                </m:mr>
              </m:m>
            </m:e>
          </m:d>
          <m:r>
            <w:rPr>
              <w:rFonts w:ascii="Cambria Math" w:hAnsi="Cambria Math"/>
              <w:sz w:val="24"/>
              <w:szCs w:val="24"/>
              <w:lang w:val="sr-Latn-CS"/>
            </w:rPr>
            <m:t>=</m:t>
          </m:r>
          <m:d>
            <m:dPr>
              <m:ctrlPr>
                <w:rPr>
                  <w:rFonts w:ascii="Cambria Math" w:hAnsi="Cambria Math"/>
                  <w:i/>
                  <w:sz w:val="24"/>
                  <w:szCs w:val="24"/>
                  <w:lang w:val="sr-Latn-CS"/>
                </w:rPr>
              </m:ctrlPr>
            </m:dPr>
            <m:e>
              <m:f>
                <m:fPr>
                  <m:type m:val="noBar"/>
                  <m:ctrlPr>
                    <w:rPr>
                      <w:rFonts w:ascii="Cambria Math" w:hAnsi="Cambria Math"/>
                      <w:i/>
                      <w:sz w:val="24"/>
                      <w:szCs w:val="24"/>
                      <w:lang w:val="sr-Latn-CS"/>
                    </w:rPr>
                  </m:ctrlPr>
                </m:fPr>
                <m:num>
                  <m:sSub>
                    <m:sSubPr>
                      <m:ctrlPr>
                        <w:rPr>
                          <w:rFonts w:ascii="Cambria Math" w:hAnsi="Cambria Math"/>
                          <w:i/>
                          <w:sz w:val="24"/>
                          <w:szCs w:val="24"/>
                          <w:lang w:val="sr-Latn-CS"/>
                        </w:rPr>
                      </m:ctrlPr>
                    </m:sSubPr>
                    <m:e>
                      <m:r>
                        <w:rPr>
                          <w:rFonts w:ascii="Cambria Math" w:hAnsi="Cambria Math"/>
                          <w:sz w:val="24"/>
                          <w:szCs w:val="24"/>
                          <w:lang w:val="sr-Latn-CS"/>
                        </w:rPr>
                        <m:t>h</m:t>
                      </m:r>
                    </m:e>
                    <m:sub>
                      <m:r>
                        <w:rPr>
                          <w:rFonts w:ascii="Cambria Math" w:hAnsi="Cambria Math"/>
                          <w:sz w:val="24"/>
                          <w:szCs w:val="24"/>
                          <w:lang w:val="sr-Latn-CS"/>
                        </w:rPr>
                        <m:t>1</m:t>
                      </m:r>
                    </m:sub>
                  </m:sSub>
                </m:num>
                <m:den>
                  <m:sSub>
                    <m:sSubPr>
                      <m:ctrlPr>
                        <w:rPr>
                          <w:rFonts w:ascii="Cambria Math" w:hAnsi="Cambria Math"/>
                          <w:i/>
                          <w:sz w:val="24"/>
                          <w:szCs w:val="24"/>
                          <w:lang w:val="sr-Latn-CS"/>
                        </w:rPr>
                      </m:ctrlPr>
                    </m:sSubPr>
                    <m:e>
                      <m:r>
                        <w:rPr>
                          <w:rFonts w:ascii="Cambria Math" w:hAnsi="Cambria Math"/>
                          <w:sz w:val="24"/>
                          <w:szCs w:val="24"/>
                          <w:lang w:val="sr-Latn-CS"/>
                        </w:rPr>
                        <m:t>h</m:t>
                      </m:r>
                    </m:e>
                    <m:sub>
                      <m:r>
                        <w:rPr>
                          <w:rFonts w:ascii="Cambria Math" w:hAnsi="Cambria Math"/>
                          <w:sz w:val="24"/>
                          <w:szCs w:val="24"/>
                          <w:lang w:val="sr-Latn-CS"/>
                        </w:rPr>
                        <m:t>2</m:t>
                      </m:r>
                    </m:sub>
                  </m:sSub>
                </m:den>
              </m:f>
            </m:e>
          </m:d>
        </m:oMath>
      </m:oMathPara>
    </w:p>
    <w:p w:rsidR="00347C1A" w:rsidRPr="00347C1A" w:rsidRDefault="00347C1A" w:rsidP="00AC4A11">
      <w:pPr>
        <w:jc w:val="both"/>
        <w:rPr>
          <w:rFonts w:eastAsiaTheme="minorEastAsia"/>
          <w:color w:val="FF0000"/>
          <w:sz w:val="24"/>
          <w:szCs w:val="24"/>
          <w:lang w:val="sr-Cyrl-RS"/>
        </w:rPr>
      </w:pPr>
    </w:p>
    <w:p w:rsidR="00AC4A11" w:rsidRDefault="00AC4A11" w:rsidP="00AC4A11">
      <w:pPr>
        <w:jc w:val="both"/>
        <w:rPr>
          <w:color w:val="000000" w:themeColor="text1"/>
          <w:sz w:val="24"/>
          <w:szCs w:val="24"/>
          <w:lang w:val="sr-Cyrl-RS"/>
        </w:rPr>
      </w:pPr>
      <w:r>
        <w:rPr>
          <w:color w:val="000000" w:themeColor="text1"/>
          <w:sz w:val="24"/>
          <w:szCs w:val="24"/>
          <w:lang w:val="sr-Cyrl-RS"/>
        </w:rPr>
        <w:t>Над добијеном вредношћу се примењује Сигмоидова активациона функција.</w:t>
      </w:r>
    </w:p>
    <w:p w:rsidR="00093047" w:rsidRPr="0088180C" w:rsidRDefault="00093047" w:rsidP="00AC4A11">
      <w:pPr>
        <w:jc w:val="both"/>
        <w:rPr>
          <w:color w:val="000000" w:themeColor="text1"/>
          <w:sz w:val="24"/>
          <w:szCs w:val="24"/>
        </w:rPr>
      </w:pPr>
    </w:p>
    <w:p w:rsidR="00AC4A11" w:rsidRPr="00347C1A" w:rsidRDefault="00126B8E" w:rsidP="00AC4A11">
      <w:pPr>
        <w:jc w:val="both"/>
        <w:rPr>
          <w:rFonts w:eastAsiaTheme="minorEastAsia"/>
          <w:sz w:val="24"/>
          <w:szCs w:val="24"/>
          <w:lang w:val="sr-Cyrl-RS"/>
        </w:rPr>
      </w:pPr>
      <m:oMathPara>
        <m:oMathParaPr>
          <m:jc m:val="center"/>
        </m:oMathParaP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r>
            <w:rPr>
              <w:rFonts w:ascii="Cambria Math" w:hAnsi="Cambria Math"/>
              <w:sz w:val="24"/>
              <w:szCs w:val="24"/>
            </w:rPr>
            <m:t>=σ(</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i,o</m:t>
              </m:r>
            </m:sub>
          </m:sSub>
          <m:r>
            <w:rPr>
              <w:rFonts w:ascii="Cambria Math" w:hAnsi="Cambria Math"/>
              <w:sz w:val="24"/>
              <w:szCs w:val="24"/>
            </w:rPr>
            <m:t>×I+B)</m:t>
          </m:r>
        </m:oMath>
      </m:oMathPara>
    </w:p>
    <w:p w:rsidR="00347C1A" w:rsidRPr="00347C1A" w:rsidRDefault="00347C1A" w:rsidP="00AC4A11">
      <w:pPr>
        <w:jc w:val="both"/>
        <w:rPr>
          <w:rFonts w:eastAsiaTheme="minorEastAsia"/>
          <w:sz w:val="24"/>
          <w:szCs w:val="24"/>
          <w:lang w:val="sr-Cyrl-RS"/>
        </w:rPr>
      </w:pPr>
    </w:p>
    <w:p w:rsidR="008E6E42" w:rsidRDefault="00AC4A11" w:rsidP="00AC4A11">
      <w:pPr>
        <w:jc w:val="both"/>
        <w:rPr>
          <w:rFonts w:eastAsiaTheme="minorEastAsia"/>
          <w:sz w:val="24"/>
          <w:szCs w:val="24"/>
          <w:lang w:val="sr-Cyrl-RS"/>
        </w:rPr>
      </w:pPr>
      <w:r>
        <w:rPr>
          <w:rFonts w:eastAsiaTheme="minorEastAsia"/>
          <w:sz w:val="24"/>
          <w:szCs w:val="24"/>
          <w:lang w:val="sr-Cyrl-RS"/>
        </w:rPr>
        <w:t>Једначина Сигмоидове криве је</w:t>
      </w:r>
    </w:p>
    <w:p w:rsidR="008E6E42" w:rsidRDefault="008E6E42" w:rsidP="00AC4A11">
      <w:pPr>
        <w:jc w:val="both"/>
        <w:rPr>
          <w:rFonts w:eastAsiaTheme="minorEastAsia"/>
          <w:sz w:val="24"/>
          <w:szCs w:val="24"/>
          <w:lang w:val="sr-Cyrl-RS"/>
        </w:rPr>
      </w:pPr>
    </w:p>
    <w:p w:rsidR="00AC4A11" w:rsidRPr="008E6E42" w:rsidRDefault="00AC4A11" w:rsidP="008E6E42">
      <w:pPr>
        <w:jc w:val="center"/>
        <w:rPr>
          <w:rFonts w:eastAsiaTheme="minorEastAsia"/>
          <w:i/>
          <w:sz w:val="24"/>
          <w:szCs w:val="24"/>
          <w:lang w:val="sr-Cyrl-RS"/>
        </w:rPr>
      </w:pPr>
      <m:oMathPara>
        <m:oMath>
          <m:r>
            <w:rPr>
              <w:rFonts w:ascii="Cambria Math" w:eastAsiaTheme="minorEastAsia" w:hAnsi="Cambria Math"/>
              <w:sz w:val="24"/>
              <w:szCs w:val="24"/>
            </w:rPr>
            <m:t>S</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-x</m:t>
                  </m:r>
                </m:sup>
              </m:sSup>
            </m:den>
          </m:f>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x</m:t>
                  </m:r>
                </m:sup>
              </m:sSup>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x</m:t>
                  </m:r>
                </m:sup>
              </m:sSup>
              <m:r>
                <w:rPr>
                  <w:rFonts w:ascii="Cambria Math" w:eastAsiaTheme="minorEastAsia" w:hAnsi="Cambria Math"/>
                  <w:sz w:val="24"/>
                  <w:szCs w:val="24"/>
                </w:rPr>
                <m:t>+1</m:t>
              </m:r>
            </m:den>
          </m:f>
        </m:oMath>
      </m:oMathPara>
    </w:p>
    <w:p w:rsidR="008E6E42" w:rsidRPr="008E6E42" w:rsidRDefault="008E6E42" w:rsidP="008E6E42">
      <w:pPr>
        <w:jc w:val="center"/>
        <w:rPr>
          <w:rFonts w:eastAsiaTheme="minorEastAsia"/>
          <w:i/>
          <w:color w:val="FF0000"/>
          <w:sz w:val="24"/>
          <w:szCs w:val="24"/>
          <w:lang w:val="sr-Cyrl-RS"/>
        </w:rPr>
      </w:pPr>
    </w:p>
    <w:p w:rsidR="0022701B" w:rsidRPr="00DE0C96" w:rsidRDefault="00AC4A11" w:rsidP="00AC4A11">
      <w:pPr>
        <w:jc w:val="both"/>
        <w:rPr>
          <w:rFonts w:eastAsiaTheme="minorEastAsia"/>
          <w:sz w:val="24"/>
          <w:szCs w:val="24"/>
          <w:lang w:val="sr-Latn-RS"/>
        </w:rPr>
      </w:pPr>
      <w:r w:rsidRPr="00DE0C96">
        <w:rPr>
          <w:rFonts w:eastAsiaTheme="minorEastAsia"/>
          <w:color w:val="000000" w:themeColor="text1"/>
          <w:sz w:val="24"/>
          <w:szCs w:val="24"/>
          <w:lang w:val="sr-Cyrl-RS"/>
        </w:rPr>
        <w:t>Разлог за коришћење Сигмоидове функције је што за било који улаз враћа излаз у опсегу</w:t>
      </w:r>
      <w:r w:rsidRPr="00DE0C96">
        <w:rPr>
          <w:rFonts w:eastAsiaTheme="minorEastAsia"/>
          <w:color w:val="000000" w:themeColor="text1"/>
          <w:sz w:val="24"/>
          <w:szCs w:val="24"/>
        </w:rPr>
        <w:t xml:space="preserve"> </w:t>
      </w:r>
      <m:oMath>
        <m:r>
          <w:rPr>
            <w:rFonts w:ascii="Cambria Math" w:eastAsiaTheme="minorEastAsia" w:hAnsi="Cambria Math"/>
            <w:color w:val="000000" w:themeColor="text1"/>
            <w:sz w:val="24"/>
            <w:szCs w:val="24"/>
          </w:rPr>
          <m:t>(0,1)</m:t>
        </m:r>
      </m:oMath>
      <w:r w:rsidRPr="00DE0C96">
        <w:rPr>
          <w:rFonts w:eastAsiaTheme="minorEastAsia"/>
          <w:color w:val="000000" w:themeColor="text1"/>
          <w:sz w:val="24"/>
          <w:szCs w:val="24"/>
        </w:rPr>
        <w:t xml:space="preserve">. </w:t>
      </w:r>
      <w:r w:rsidRPr="00DE0C96">
        <w:rPr>
          <w:rFonts w:eastAsiaTheme="minorEastAsia"/>
          <w:color w:val="000000" w:themeColor="text1"/>
          <w:sz w:val="24"/>
          <w:szCs w:val="24"/>
          <w:lang w:val="sr-Cyrl-RS"/>
        </w:rPr>
        <w:t xml:space="preserve">Веће вредности улаза ће бити ближе јединици а мање ближе нули. </w:t>
      </w:r>
      <w:r w:rsidRPr="00DE0C96">
        <w:rPr>
          <w:rFonts w:eastAsiaTheme="minorEastAsia"/>
          <w:sz w:val="24"/>
          <w:szCs w:val="24"/>
          <w:lang w:val="sr-Cyrl-RS"/>
        </w:rPr>
        <w:t xml:space="preserve">Корисно је и при одређивању вероватноће </w:t>
      </w:r>
      <w:r w:rsidR="00120373" w:rsidRPr="00DE0C96">
        <w:rPr>
          <w:rFonts w:eastAsiaTheme="minorEastAsia"/>
          <w:sz w:val="24"/>
          <w:szCs w:val="24"/>
          <w:lang w:val="sr-Cyrl-RS"/>
        </w:rPr>
        <w:t>у процентима што се остварује простим множењем са 100</w:t>
      </w:r>
      <w:r w:rsidRPr="00DE0C96">
        <w:rPr>
          <w:rFonts w:eastAsiaTheme="minorEastAsia"/>
          <w:sz w:val="24"/>
          <w:szCs w:val="24"/>
          <w:lang w:val="sr-Cyrl-RS"/>
        </w:rPr>
        <w:t xml:space="preserve">. </w:t>
      </w:r>
    </w:p>
    <w:p w:rsidR="00AC4A11" w:rsidRPr="0022701B" w:rsidRDefault="0022701B" w:rsidP="00AC4A11">
      <w:pPr>
        <w:jc w:val="both"/>
        <w:rPr>
          <w:rFonts w:eastAsiaTheme="minorEastAsia"/>
          <w:sz w:val="24"/>
          <w:szCs w:val="24"/>
          <w:lang w:val="sr-Cyrl-RS"/>
        </w:rPr>
      </w:pPr>
      <w:r>
        <w:rPr>
          <w:rFonts w:eastAsiaTheme="minorEastAsia"/>
          <w:sz w:val="24"/>
          <w:szCs w:val="24"/>
          <w:lang w:val="sr-Cyrl-RS"/>
        </w:rPr>
        <w:t>За случај када се користи вишеслојна неуронска мрежа израчунвање остаје исто само се мењају чланови једначине. Користе се потези између скривеног и излазног слоја који се сада множе са вектором</w:t>
      </w:r>
      <w:r w:rsidR="00FD6BFC">
        <w:rPr>
          <w:rFonts w:eastAsiaTheme="minorEastAsia"/>
          <w:sz w:val="24"/>
          <w:szCs w:val="24"/>
          <w:lang w:val="sr-Cyrl-RS"/>
        </w:rPr>
        <w:t xml:space="preserve"> излаза из скривеног слоја умес</w:t>
      </w:r>
      <w:r>
        <w:rPr>
          <w:rFonts w:eastAsiaTheme="minorEastAsia"/>
          <w:sz w:val="24"/>
          <w:szCs w:val="24"/>
          <w:lang w:val="sr-Cyrl-RS"/>
        </w:rPr>
        <w:t xml:space="preserve">то са улазним вектором. На крају се додаје </w:t>
      </w:r>
      <w:r>
        <w:rPr>
          <w:rFonts w:eastAsiaTheme="minorEastAsia"/>
          <w:i/>
          <w:sz w:val="24"/>
          <w:szCs w:val="24"/>
        </w:rPr>
        <w:t xml:space="preserve">bias </w:t>
      </w:r>
      <w:r>
        <w:rPr>
          <w:rFonts w:eastAsiaTheme="minorEastAsia"/>
          <w:sz w:val="24"/>
          <w:szCs w:val="24"/>
          <w:lang w:val="sr-Cyrl-RS"/>
        </w:rPr>
        <w:t>који је везан уз скривени слој и није исти као онај који се користи између улазног и скривеног слоја.</w:t>
      </w:r>
    </w:p>
    <w:p w:rsidR="00ED7FD6" w:rsidRPr="00ED7FD6" w:rsidRDefault="00ED7FD6" w:rsidP="00AC4A11">
      <w:pPr>
        <w:jc w:val="both"/>
        <w:rPr>
          <w:rFonts w:eastAsiaTheme="minorEastAsia"/>
          <w:sz w:val="24"/>
          <w:szCs w:val="24"/>
        </w:rPr>
      </w:pPr>
    </w:p>
    <w:p w:rsidR="00AC4A11" w:rsidRPr="004857F5" w:rsidRDefault="00AC4A11" w:rsidP="00AC4A11">
      <w:pPr>
        <w:jc w:val="both"/>
        <w:rPr>
          <w:rFonts w:eastAsiaTheme="minorEastAsia"/>
          <w:sz w:val="24"/>
          <w:szCs w:val="24"/>
        </w:rPr>
      </w:pPr>
      <m:oMathPara>
        <m:oMathParaPr>
          <m:jc m:val="center"/>
        </m:oMathParaPr>
        <m:oMath>
          <m:r>
            <w:rPr>
              <w:rFonts w:ascii="Cambria Math" w:hAnsi="Cambria Math"/>
              <w:sz w:val="24"/>
              <w:szCs w:val="24"/>
            </w:rPr>
            <m:t>O=σ(</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h,o</m:t>
              </m:r>
            </m:sub>
          </m:sSub>
          <m:r>
            <w:rPr>
              <w:rFonts w:ascii="Cambria Math" w:hAnsi="Cambria Math"/>
              <w:sz w:val="24"/>
              <w:szCs w:val="24"/>
            </w:rPr>
            <m:t>×H+</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h</m:t>
              </m:r>
            </m:sub>
          </m:sSub>
          <m:r>
            <w:rPr>
              <w:rFonts w:ascii="Cambria Math" w:hAnsi="Cambria Math"/>
              <w:sz w:val="24"/>
              <w:szCs w:val="24"/>
            </w:rPr>
            <m:t>)</m:t>
          </m:r>
        </m:oMath>
      </m:oMathPara>
    </w:p>
    <w:p w:rsidR="005277F7" w:rsidRPr="005277F7" w:rsidRDefault="005277F7" w:rsidP="005277F7">
      <w:pPr>
        <w:spacing w:before="100" w:beforeAutospacing="1" w:after="100" w:afterAutospacing="1"/>
        <w:jc w:val="center"/>
        <w:rPr>
          <w:b/>
          <w:sz w:val="28"/>
          <w:szCs w:val="28"/>
          <w:lang w:val="sr-Cyrl-RS" w:eastAsia="sr-Latn-RS"/>
        </w:rPr>
      </w:pPr>
      <w:r>
        <w:rPr>
          <w:b/>
          <w:sz w:val="28"/>
          <w:szCs w:val="28"/>
          <w:lang w:val="sr-Cyrl-RS" w:eastAsia="sr-Latn-RS"/>
        </w:rPr>
        <w:t>2.3 Одређивање грешке неуронске мреже</w:t>
      </w:r>
    </w:p>
    <w:p w:rsidR="005277F7" w:rsidRDefault="005277F7" w:rsidP="00AC4A11">
      <w:pPr>
        <w:spacing w:before="100" w:beforeAutospacing="1" w:after="100" w:afterAutospacing="1"/>
        <w:jc w:val="both"/>
        <w:rPr>
          <w:sz w:val="24"/>
          <w:szCs w:val="24"/>
          <w:lang w:val="sr-Cyrl-RS" w:eastAsia="sr-Latn-RS"/>
        </w:rPr>
      </w:pPr>
    </w:p>
    <w:p w:rsidR="004C55AF" w:rsidRDefault="005277F7" w:rsidP="005E6B2E">
      <w:pPr>
        <w:ind w:firstLine="720"/>
        <w:jc w:val="both"/>
        <w:rPr>
          <w:sz w:val="24"/>
          <w:szCs w:val="24"/>
          <w:lang w:val="sr-Cyrl-RS"/>
        </w:rPr>
      </w:pPr>
      <w:r>
        <w:rPr>
          <w:sz w:val="24"/>
          <w:szCs w:val="24"/>
          <w:lang w:val="sr-Cyrl-RS"/>
        </w:rPr>
        <w:t xml:space="preserve">Након што смо </w:t>
      </w:r>
      <w:r w:rsidR="00FD6BFC">
        <w:rPr>
          <w:sz w:val="24"/>
          <w:szCs w:val="24"/>
          <w:lang w:val="sr-Cyrl-RS"/>
        </w:rPr>
        <w:t>установили</w:t>
      </w:r>
      <w:r>
        <w:rPr>
          <w:sz w:val="24"/>
          <w:szCs w:val="24"/>
          <w:lang w:val="sr-Cyrl-RS"/>
        </w:rPr>
        <w:t xml:space="preserve"> начин </w:t>
      </w:r>
      <w:r w:rsidR="00FD6BFC">
        <w:rPr>
          <w:sz w:val="24"/>
          <w:szCs w:val="24"/>
          <w:lang w:val="sr-Cyrl-RS"/>
        </w:rPr>
        <w:t xml:space="preserve">одређивања </w:t>
      </w:r>
      <w:r>
        <w:rPr>
          <w:sz w:val="24"/>
          <w:szCs w:val="24"/>
          <w:lang w:val="sr-Cyrl-RS"/>
        </w:rPr>
        <w:t xml:space="preserve">излаза из неуронске мреже следећи корак је да видимо како ће она на основу добијеног излаза да одреди какве промене над тежинама треба да изврши. </w:t>
      </w:r>
    </w:p>
    <w:p w:rsidR="005277F7" w:rsidRDefault="005277F7" w:rsidP="005E6B2E">
      <w:pPr>
        <w:shd w:val="clear" w:color="auto" w:fill="FFFFFF" w:themeFill="background1"/>
        <w:ind w:firstLine="720"/>
        <w:jc w:val="both"/>
        <w:rPr>
          <w:sz w:val="24"/>
          <w:szCs w:val="24"/>
          <w:lang w:val="sr-Cyrl-RS"/>
        </w:rPr>
      </w:pPr>
      <w:r>
        <w:rPr>
          <w:sz w:val="24"/>
          <w:szCs w:val="24"/>
          <w:lang w:val="sr-Cyrl-RS"/>
        </w:rPr>
        <w:t>Први корак у извођењу закључка је надгледано учење. У том процесу се неуронској мрежи или перцептрону дају улазни параметри и очекивано решење</w:t>
      </w:r>
      <w:r>
        <w:rPr>
          <w:sz w:val="24"/>
          <w:szCs w:val="24"/>
        </w:rPr>
        <w:t xml:space="preserve">. </w:t>
      </w:r>
      <w:r>
        <w:rPr>
          <w:sz w:val="24"/>
          <w:szCs w:val="24"/>
          <w:lang w:val="sr-Cyrl-RS"/>
        </w:rPr>
        <w:t xml:space="preserve">Циљ је да се изврши израчунавање над тренутним вредностима тежина потега, улазних параметара и </w:t>
      </w:r>
      <w:r>
        <w:rPr>
          <w:i/>
          <w:sz w:val="24"/>
          <w:szCs w:val="24"/>
          <w:lang w:val="sr-Latn-RS"/>
        </w:rPr>
        <w:t>bias</w:t>
      </w:r>
      <w:r>
        <w:rPr>
          <w:sz w:val="24"/>
          <w:szCs w:val="24"/>
        </w:rPr>
        <w:t>-</w:t>
      </w:r>
      <w:r>
        <w:rPr>
          <w:sz w:val="24"/>
          <w:szCs w:val="24"/>
          <w:lang w:val="sr-Cyrl-RS"/>
        </w:rPr>
        <w:t>а и да се добијено решење упореди са оним прослеђеним (очекиваним). Управо на овај начин се рачуна грешка на излазу.</w:t>
      </w:r>
    </w:p>
    <w:p w:rsidR="005277F7" w:rsidRDefault="005277F7" w:rsidP="005277F7">
      <w:pPr>
        <w:jc w:val="both"/>
        <w:rPr>
          <w:sz w:val="24"/>
          <w:szCs w:val="24"/>
          <w:lang w:val="sr-Cyrl-RS"/>
        </w:rPr>
      </w:pPr>
    </w:p>
    <w:p w:rsidR="005277F7" w:rsidRDefault="005277F7" w:rsidP="005277F7">
      <w:pPr>
        <w:jc w:val="center"/>
        <w:rPr>
          <w:i/>
          <w:sz w:val="24"/>
          <w:szCs w:val="24"/>
          <w:lang w:val="sr-Cyrl-RS"/>
        </w:rPr>
      </w:pPr>
      <w:proofErr w:type="gramStart"/>
      <w:r>
        <w:rPr>
          <w:i/>
          <w:sz w:val="24"/>
          <w:szCs w:val="24"/>
        </w:rPr>
        <w:t>error</w:t>
      </w:r>
      <w:proofErr w:type="gramEnd"/>
      <w:r w:rsidRPr="0088180C">
        <w:rPr>
          <w:sz w:val="24"/>
          <w:szCs w:val="24"/>
        </w:rPr>
        <w:t xml:space="preserve"> = </w:t>
      </w:r>
      <w:r w:rsidRPr="00E3188B">
        <w:rPr>
          <w:i/>
          <w:sz w:val="24"/>
          <w:szCs w:val="24"/>
        </w:rPr>
        <w:t>answer</w:t>
      </w:r>
      <w:r w:rsidRPr="0088180C">
        <w:rPr>
          <w:sz w:val="24"/>
          <w:szCs w:val="24"/>
        </w:rPr>
        <w:t xml:space="preserve"> – </w:t>
      </w:r>
      <w:r w:rsidRPr="00E3188B">
        <w:rPr>
          <w:i/>
          <w:sz w:val="24"/>
          <w:szCs w:val="24"/>
        </w:rPr>
        <w:t>guess</w:t>
      </w:r>
    </w:p>
    <w:p w:rsidR="005277F7" w:rsidRDefault="005277F7" w:rsidP="005277F7">
      <w:pPr>
        <w:jc w:val="both"/>
        <w:rPr>
          <w:sz w:val="24"/>
          <w:szCs w:val="24"/>
          <w:lang w:val="sr-Cyrl-RS"/>
        </w:rPr>
      </w:pPr>
    </w:p>
    <w:p w:rsidR="004C55AF" w:rsidRDefault="005277F7" w:rsidP="005E6B2E">
      <w:pPr>
        <w:ind w:firstLine="720"/>
        <w:jc w:val="both"/>
        <w:rPr>
          <w:sz w:val="24"/>
          <w:szCs w:val="24"/>
          <w:lang w:val="sr-Cyrl-RS"/>
        </w:rPr>
      </w:pPr>
      <w:r>
        <w:rPr>
          <w:sz w:val="24"/>
          <w:szCs w:val="24"/>
          <w:lang w:val="sr-Cyrl-RS"/>
        </w:rPr>
        <w:t xml:space="preserve">Променом вредности тежина и </w:t>
      </w:r>
      <w:r>
        <w:rPr>
          <w:i/>
          <w:sz w:val="24"/>
          <w:szCs w:val="24"/>
          <w:lang w:val="sr-Latn-RS"/>
        </w:rPr>
        <w:t>bias</w:t>
      </w:r>
      <w:r>
        <w:rPr>
          <w:i/>
          <w:sz w:val="24"/>
          <w:szCs w:val="24"/>
        </w:rPr>
        <w:t>-</w:t>
      </w:r>
      <w:r>
        <w:rPr>
          <w:sz w:val="24"/>
          <w:szCs w:val="24"/>
          <w:lang w:val="sr-Cyrl-RS"/>
        </w:rPr>
        <w:t>а треба што ближе доћи до тог очекиваног резултата тј. смањити грешку. Свака од тежина потега представља утицај улаза који је тим потегом повезан на излазну вредност.</w:t>
      </w:r>
      <w:r w:rsidR="005E6B2E">
        <w:rPr>
          <w:sz w:val="24"/>
          <w:szCs w:val="24"/>
          <w:lang w:val="sr-Cyrl-RS"/>
        </w:rPr>
        <w:t xml:space="preserve"> </w:t>
      </w:r>
      <w:r>
        <w:rPr>
          <w:sz w:val="24"/>
          <w:szCs w:val="24"/>
          <w:lang w:val="sr-Cyrl-RS"/>
        </w:rPr>
        <w:t>На пример, уколико је вредност потега из једног улаза дупло већа од вредности потега из неког другог улаза значи да ће промена првог дупло више утицати на промену излаза. Пракса је да се ове вредности поставе на произвољне вредности ако није унапред познат њихов однос и да се кроз процес надгледаног учења оне мењају у циљу добијања што веће прецизности целог система. Код простијих решења и оних за које се зна овај однос</w:t>
      </w:r>
      <w:r w:rsidR="005E6B2E">
        <w:rPr>
          <w:sz w:val="24"/>
          <w:szCs w:val="24"/>
          <w:lang w:val="sr-Cyrl-RS"/>
        </w:rPr>
        <w:t>,</w:t>
      </w:r>
      <w:r>
        <w:rPr>
          <w:sz w:val="24"/>
          <w:szCs w:val="24"/>
          <w:lang w:val="sr-Cyrl-RS"/>
        </w:rPr>
        <w:t xml:space="preserve"> тежине могу и ручно да се подесе. </w:t>
      </w:r>
    </w:p>
    <w:p w:rsidR="00AC4A11" w:rsidRDefault="00AC4A11" w:rsidP="005E6B2E">
      <w:pPr>
        <w:ind w:firstLine="720"/>
        <w:jc w:val="both"/>
        <w:rPr>
          <w:sz w:val="24"/>
          <w:szCs w:val="24"/>
          <w:lang w:val="sr-Cyrl-RS" w:eastAsia="sr-Latn-RS"/>
        </w:rPr>
      </w:pPr>
      <w:proofErr w:type="gramStart"/>
      <w:r w:rsidRPr="00FB0545">
        <w:rPr>
          <w:sz w:val="24"/>
          <w:szCs w:val="24"/>
          <w:lang w:eastAsia="sr-Latn-RS"/>
        </w:rPr>
        <w:t>Поставља се питање како променити тежину дубље на мрежи, односно између улазног и скривеног слоја</w:t>
      </w:r>
      <w:r w:rsidR="006A07A2">
        <w:rPr>
          <w:sz w:val="24"/>
          <w:szCs w:val="24"/>
          <w:lang w:val="sr-Cyrl-RS" w:eastAsia="sr-Latn-RS"/>
        </w:rPr>
        <w:t xml:space="preserve"> или у случају где има више скривених слојева како одредити вредност грешке за сваки од њих</w:t>
      </w:r>
      <w:r w:rsidRPr="00FB0545">
        <w:rPr>
          <w:sz w:val="24"/>
          <w:szCs w:val="24"/>
          <w:lang w:eastAsia="sr-Latn-RS"/>
        </w:rPr>
        <w:t>.</w:t>
      </w:r>
      <w:proofErr w:type="gramEnd"/>
      <w:r w:rsidRPr="00FB0545">
        <w:rPr>
          <w:sz w:val="24"/>
          <w:szCs w:val="24"/>
          <w:lang w:eastAsia="sr-Latn-RS"/>
        </w:rPr>
        <w:t xml:space="preserve"> </w:t>
      </w:r>
      <w:proofErr w:type="gramStart"/>
      <w:r w:rsidRPr="00FB0545">
        <w:rPr>
          <w:sz w:val="24"/>
          <w:szCs w:val="24"/>
          <w:lang w:eastAsia="sr-Latn-RS"/>
        </w:rPr>
        <w:t xml:space="preserve">Како би неуронска мрежа знала какве промене треба да изврши између та два слоја потребно је </w:t>
      </w:r>
      <w:r w:rsidR="00171BB3">
        <w:rPr>
          <w:sz w:val="24"/>
          <w:szCs w:val="24"/>
          <w:lang w:val="sr-Cyrl-RS" w:eastAsia="sr-Latn-RS"/>
        </w:rPr>
        <w:t>извести нову вреднос</w:t>
      </w:r>
      <w:r w:rsidR="006A07A2">
        <w:rPr>
          <w:sz w:val="24"/>
          <w:szCs w:val="24"/>
          <w:lang w:val="sr-Cyrl-RS" w:eastAsia="sr-Latn-RS"/>
        </w:rPr>
        <w:t>т грешке на основу оне на излазном слоју</w:t>
      </w:r>
      <w:r w:rsidR="00171BB3">
        <w:rPr>
          <w:sz w:val="24"/>
          <w:szCs w:val="24"/>
          <w:lang w:val="sr-Cyrl-RS" w:eastAsia="sr-Latn-RS"/>
        </w:rPr>
        <w:t xml:space="preserve"> и тежина чворова</w:t>
      </w:r>
      <w:r w:rsidRPr="00FB0545">
        <w:rPr>
          <w:sz w:val="24"/>
          <w:szCs w:val="24"/>
          <w:lang w:eastAsia="sr-Latn-RS"/>
        </w:rPr>
        <w:t>.</w:t>
      </w:r>
      <w:proofErr w:type="gramEnd"/>
      <w:r w:rsidRPr="00FB0545">
        <w:rPr>
          <w:sz w:val="24"/>
          <w:szCs w:val="24"/>
          <w:lang w:eastAsia="sr-Latn-RS"/>
        </w:rPr>
        <w:t xml:space="preserve"> </w:t>
      </w:r>
      <w:proofErr w:type="gramStart"/>
      <w:r w:rsidRPr="00FB0545">
        <w:rPr>
          <w:sz w:val="24"/>
          <w:szCs w:val="24"/>
          <w:lang w:eastAsia="sr-Latn-RS"/>
        </w:rPr>
        <w:t>Одређивање грешке на унутрашњим слојевима мреже на основу спољашњих се зове пропагација у назад или Бекпропагација (</w:t>
      </w:r>
      <w:r w:rsidRPr="00FB0545">
        <w:rPr>
          <w:i/>
          <w:sz w:val="24"/>
          <w:szCs w:val="24"/>
          <w:lang w:eastAsia="sr-Latn-RS"/>
        </w:rPr>
        <w:t>Back propagation</w:t>
      </w:r>
      <w:r w:rsidRPr="00FB0545">
        <w:rPr>
          <w:sz w:val="24"/>
          <w:szCs w:val="24"/>
          <w:lang w:eastAsia="sr-Latn-RS"/>
        </w:rPr>
        <w:t>).</w:t>
      </w:r>
      <w:proofErr w:type="gramEnd"/>
      <w:r w:rsidRPr="00FB0545">
        <w:rPr>
          <w:sz w:val="24"/>
          <w:szCs w:val="24"/>
          <w:lang w:eastAsia="sr-Latn-RS"/>
        </w:rPr>
        <w:t> Он</w:t>
      </w:r>
      <w:r w:rsidRPr="00FB0545">
        <w:rPr>
          <w:sz w:val="24"/>
          <w:szCs w:val="24"/>
          <w:lang w:val="sr-Cyrl-RS" w:eastAsia="sr-Latn-RS"/>
        </w:rPr>
        <w:t xml:space="preserve">а </w:t>
      </w:r>
      <w:r w:rsidRPr="00FB0545">
        <w:rPr>
          <w:sz w:val="24"/>
          <w:szCs w:val="24"/>
          <w:lang w:eastAsia="sr-Latn-RS"/>
        </w:rPr>
        <w:t xml:space="preserve">се на чворовима скривеног </w:t>
      </w:r>
      <w:r w:rsidRPr="00FB0545">
        <w:rPr>
          <w:sz w:val="24"/>
          <w:szCs w:val="24"/>
          <w:lang w:val="sr-Cyrl-RS" w:eastAsia="sr-Latn-RS"/>
        </w:rPr>
        <w:t xml:space="preserve">слоја </w:t>
      </w:r>
      <w:r w:rsidRPr="00FB0545">
        <w:rPr>
          <w:sz w:val="24"/>
          <w:szCs w:val="24"/>
          <w:lang w:eastAsia="sr-Latn-RS"/>
        </w:rPr>
        <w:t>одређује као:</w:t>
      </w:r>
    </w:p>
    <w:p w:rsidR="00347C1A" w:rsidRPr="00347C1A" w:rsidRDefault="00347C1A" w:rsidP="004C55AF">
      <w:pPr>
        <w:jc w:val="both"/>
        <w:rPr>
          <w:sz w:val="24"/>
          <w:szCs w:val="24"/>
          <w:lang w:val="sr-Cyrl-RS"/>
        </w:rPr>
      </w:pPr>
    </w:p>
    <w:p w:rsidR="00AC4A11" w:rsidRPr="00347C1A" w:rsidRDefault="00126B8E" w:rsidP="00AC4A11">
      <w:pPr>
        <w:jc w:val="both"/>
        <w:rPr>
          <w:rFonts w:eastAsiaTheme="minorEastAsia"/>
          <w:i/>
          <w:sz w:val="24"/>
          <w:szCs w:val="24"/>
          <w:lang w:val="sr-Cyrl-RS"/>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m:t>
                  </m:r>
                </m:sub>
              </m:sSub>
              <m:r>
                <w:rPr>
                  <w:rFonts w:ascii="Cambria Math" w:eastAsiaTheme="minorEastAsia" w:hAnsi="Cambria Math"/>
                  <w:sz w:val="24"/>
                  <w:szCs w:val="24"/>
                  <w:lang w:val="sr-Cyrl-RS"/>
                </w:rPr>
                <m:t>+</m:t>
              </m:r>
              <m:sSub>
                <m:sSubPr>
                  <m:ctrlPr>
                    <w:rPr>
                      <w:rFonts w:ascii="Cambria Math" w:eastAsiaTheme="minorEastAsia" w:hAnsi="Cambria Math"/>
                      <w:i/>
                      <w:sz w:val="24"/>
                      <w:szCs w:val="24"/>
                      <w:lang w:val="sr-Cyrl-RS"/>
                    </w:rPr>
                  </m:ctrlPr>
                </m:sSubPr>
                <m:e>
                  <m:r>
                    <w:rPr>
                      <w:rFonts w:ascii="Cambria Math" w:eastAsiaTheme="minorEastAsia" w:hAnsi="Cambria Math"/>
                      <w:sz w:val="24"/>
                      <w:szCs w:val="24"/>
                    </w:rPr>
                    <m:t>w</m:t>
                  </m:r>
                </m:e>
                <m:sub>
                  <m:r>
                    <w:rPr>
                      <w:rFonts w:ascii="Cambria Math" w:eastAsiaTheme="minorEastAsia" w:hAnsi="Cambria Math"/>
                      <w:sz w:val="24"/>
                      <w:szCs w:val="24"/>
                      <w:lang w:val="sr-Cyrl-RS"/>
                    </w:rPr>
                    <m:t>2</m:t>
                  </m:r>
                </m:sub>
              </m:sSub>
            </m:den>
          </m:f>
          <m:r>
            <w:rPr>
              <w:rFonts w:ascii="Cambria Math" w:eastAsiaTheme="minorEastAsia" w:hAnsi="Cambria Math"/>
              <w:sz w:val="24"/>
              <w:szCs w:val="24"/>
            </w:rPr>
            <m:t>×e</m:t>
          </m:r>
        </m:oMath>
      </m:oMathPara>
    </w:p>
    <w:p w:rsidR="00347C1A" w:rsidRPr="00347C1A" w:rsidRDefault="00347C1A" w:rsidP="00AC4A11">
      <w:pPr>
        <w:jc w:val="both"/>
        <w:rPr>
          <w:rFonts w:eastAsiaTheme="minorEastAsia"/>
          <w:i/>
          <w:sz w:val="24"/>
          <w:szCs w:val="24"/>
        </w:rPr>
      </w:pPr>
    </w:p>
    <w:p w:rsidR="006A07A2" w:rsidRPr="00DE0C96" w:rsidRDefault="006A07A2" w:rsidP="00AC4A11">
      <w:pPr>
        <w:jc w:val="both"/>
        <w:rPr>
          <w:i/>
          <w:sz w:val="24"/>
          <w:szCs w:val="24"/>
          <w:shd w:val="clear" w:color="auto" w:fill="FCFCFC"/>
          <w:lang w:val="sr-Cyrl-RS"/>
        </w:rPr>
      </w:pPr>
      <w:r w:rsidRPr="00DE0C96">
        <w:rPr>
          <w:sz w:val="24"/>
          <w:szCs w:val="24"/>
          <w:shd w:val="clear" w:color="auto" w:fill="FCFCFC"/>
          <w:lang w:val="sr-Cyrl-RS"/>
        </w:rPr>
        <w:t>Ово значи да смо</w:t>
      </w:r>
      <w:r w:rsidRPr="00DE0C96">
        <w:rPr>
          <w:i/>
          <w:sz w:val="24"/>
          <w:szCs w:val="24"/>
          <w:shd w:val="clear" w:color="auto" w:fill="FCFCFC"/>
          <w:lang w:val="sr-Latn-RS"/>
        </w:rPr>
        <w:t xml:space="preserve"> e </w:t>
      </w:r>
      <w:r w:rsidRPr="00DE0C96">
        <w:rPr>
          <w:sz w:val="24"/>
          <w:szCs w:val="24"/>
          <w:shd w:val="clear" w:color="auto" w:fill="FCFCFC"/>
          <w:lang w:val="sr-Cyrl-RS"/>
        </w:rPr>
        <w:t xml:space="preserve">добили као грешку на излазу чвора који је са претходним слојем повезан потезима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m:t>
            </m:r>
          </m:sub>
        </m:sSub>
      </m:oMath>
      <w:r w:rsidRPr="00DE0C96">
        <w:rPr>
          <w:sz w:val="24"/>
          <w:szCs w:val="24"/>
          <w:lang w:val="sr-Cyrl-RS"/>
        </w:rPr>
        <w:t xml:space="preserve"> и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m:t>
            </m:r>
          </m:sub>
        </m:sSub>
      </m:oMath>
      <w:r w:rsidR="004C55AF" w:rsidRPr="00DE0C96">
        <w:rPr>
          <w:sz w:val="24"/>
          <w:szCs w:val="24"/>
          <w:lang w:val="sr-Cyrl-RS"/>
        </w:rPr>
        <w:t xml:space="preserve">. </w:t>
      </w:r>
      <w:r w:rsidRPr="00DE0C96">
        <w:rPr>
          <w:sz w:val="24"/>
          <w:szCs w:val="24"/>
          <w:lang w:val="sr-Cyrl-RS"/>
        </w:rPr>
        <w:t xml:space="preserve">Нас занима који је утицај потега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m:t>
            </m:r>
          </m:sub>
        </m:sSub>
      </m:oMath>
      <w:r w:rsidRPr="00DE0C96">
        <w:rPr>
          <w:sz w:val="24"/>
          <w:szCs w:val="24"/>
        </w:rPr>
        <w:t xml:space="preserve"> </w:t>
      </w:r>
      <w:r w:rsidRPr="00DE0C96">
        <w:rPr>
          <w:sz w:val="24"/>
          <w:szCs w:val="24"/>
          <w:lang w:val="sr-Cyrl-RS"/>
        </w:rPr>
        <w:t xml:space="preserve">на грешку јер је он повезан са првим од два чвора скривеног слоја </w:t>
      </w:r>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oMath>
      <w:r w:rsidRPr="00DE0C96">
        <w:rPr>
          <w:sz w:val="24"/>
          <w:szCs w:val="24"/>
          <w:lang w:val="sr-Cyrl-RS"/>
        </w:rPr>
        <w:t xml:space="preserve"> за који одређујемо грешку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sub>
        </m:sSub>
      </m:oMath>
      <w:r w:rsidRPr="00DE0C96">
        <w:rPr>
          <w:sz w:val="24"/>
          <w:szCs w:val="24"/>
          <w:lang w:val="sr-Cyrl-RS"/>
        </w:rPr>
        <w:t>.</w:t>
      </w:r>
    </w:p>
    <w:p w:rsidR="00AC4A11" w:rsidRDefault="00AC4A11" w:rsidP="00AC4A11">
      <w:pPr>
        <w:jc w:val="both"/>
        <w:rPr>
          <w:sz w:val="24"/>
          <w:szCs w:val="24"/>
          <w:shd w:val="clear" w:color="auto" w:fill="FCFCFC"/>
        </w:rPr>
      </w:pPr>
      <w:r w:rsidRPr="00DE0C96">
        <w:rPr>
          <w:sz w:val="24"/>
          <w:szCs w:val="24"/>
          <w:shd w:val="clear" w:color="auto" w:fill="FCFCFC"/>
        </w:rPr>
        <w:t>За случај када постоји више излаза и одатле више вредности грешака</w:t>
      </w:r>
      <w:proofErr w:type="gramStart"/>
      <w:r w:rsidRPr="00DE0C96">
        <w:rPr>
          <w:sz w:val="24"/>
          <w:szCs w:val="24"/>
          <w:shd w:val="clear" w:color="auto" w:fill="FCFCFC"/>
        </w:rPr>
        <w:t>  </w:t>
      </w:r>
      <w:r w:rsidRPr="00DE0C96">
        <w:rPr>
          <w:sz w:val="24"/>
          <w:szCs w:val="24"/>
          <w:shd w:val="clear" w:color="auto" w:fill="FCFCFC"/>
          <w:lang w:val="sr-Cyrl-RS"/>
        </w:rPr>
        <w:t>в</w:t>
      </w:r>
      <w:r w:rsidR="00FD6BFC" w:rsidRPr="00DE0C96">
        <w:rPr>
          <w:sz w:val="24"/>
          <w:szCs w:val="24"/>
          <w:shd w:val="clear" w:color="auto" w:fill="FCFCFC"/>
        </w:rPr>
        <w:t>редност</w:t>
      </w:r>
      <w:proofErr w:type="gramEnd"/>
      <w:r w:rsidR="00FD6BFC" w:rsidRPr="00DE0C96">
        <w:rPr>
          <w:sz w:val="24"/>
          <w:szCs w:val="24"/>
          <w:shd w:val="clear" w:color="auto" w:fill="FCFCFC"/>
        </w:rPr>
        <w:t xml:space="preserve"> грешака у скривен</w:t>
      </w:r>
      <w:r w:rsidR="00FD6BFC" w:rsidRPr="00DE0C96">
        <w:rPr>
          <w:sz w:val="24"/>
          <w:szCs w:val="24"/>
          <w:shd w:val="clear" w:color="auto" w:fill="FCFCFC"/>
          <w:lang w:val="sr-Cyrl-RS"/>
        </w:rPr>
        <w:t>и</w:t>
      </w:r>
      <w:r w:rsidR="00FD6BFC" w:rsidRPr="00DE0C96">
        <w:rPr>
          <w:sz w:val="24"/>
          <w:szCs w:val="24"/>
          <w:shd w:val="clear" w:color="auto" w:fill="FCFCFC"/>
        </w:rPr>
        <w:t>м чвор</w:t>
      </w:r>
      <w:r w:rsidR="00FD6BFC" w:rsidRPr="00DE0C96">
        <w:rPr>
          <w:sz w:val="24"/>
          <w:szCs w:val="24"/>
          <w:shd w:val="clear" w:color="auto" w:fill="FCFCFC"/>
          <w:lang w:val="sr-Cyrl-RS"/>
        </w:rPr>
        <w:t>овима</w:t>
      </w:r>
      <w:r w:rsidRPr="00DE0C96">
        <w:rPr>
          <w:sz w:val="24"/>
          <w:szCs w:val="24"/>
          <w:shd w:val="clear" w:color="auto" w:fill="FCFCFC"/>
        </w:rPr>
        <w:t xml:space="preserve"> се одређује као</w:t>
      </w:r>
      <w:r w:rsidR="00ED7FD6" w:rsidRPr="00DE0C96">
        <w:rPr>
          <w:sz w:val="24"/>
          <w:szCs w:val="24"/>
          <w:shd w:val="clear" w:color="auto" w:fill="FCFCFC"/>
        </w:rPr>
        <w:t>:</w:t>
      </w:r>
    </w:p>
    <w:p w:rsidR="00DE0C96" w:rsidRPr="00DE0C96" w:rsidRDefault="00DE0C96" w:rsidP="00AC4A11">
      <w:pPr>
        <w:jc w:val="both"/>
        <w:rPr>
          <w:sz w:val="24"/>
          <w:szCs w:val="24"/>
          <w:shd w:val="clear" w:color="auto" w:fill="FCFCFC"/>
          <w:lang w:val="sr-Cyrl-RS"/>
        </w:rPr>
      </w:pPr>
    </w:p>
    <w:p w:rsidR="00AC4A11" w:rsidRPr="0088180C" w:rsidRDefault="00126B8E" w:rsidP="00AC4A11">
      <w:pPr>
        <w:jc w:val="both"/>
        <w:rPr>
          <w:rFonts w:eastAsiaTheme="minorEastAsia"/>
          <w:i/>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11</m:t>
                  </m:r>
                </m:sub>
              </m:sSub>
              <m:r>
                <w:rPr>
                  <w:rFonts w:ascii="Cambria Math" w:eastAsiaTheme="minorEastAsia" w:hAnsi="Cambria Math"/>
                  <w:sz w:val="24"/>
                  <w:szCs w:val="24"/>
                  <w:lang w:val="sr-Cyrl-RS"/>
                </w:rPr>
                <m:t>+</m:t>
              </m:r>
              <m:sSub>
                <m:sSubPr>
                  <m:ctrlPr>
                    <w:rPr>
                      <w:rFonts w:ascii="Cambria Math" w:eastAsiaTheme="minorEastAsia" w:hAnsi="Cambria Math"/>
                      <w:i/>
                      <w:sz w:val="24"/>
                      <w:szCs w:val="24"/>
                      <w:lang w:val="sr-Cyrl-RS"/>
                    </w:rPr>
                  </m:ctrlPr>
                </m:sSubPr>
                <m:e>
                  <m:r>
                    <w:rPr>
                      <w:rFonts w:ascii="Cambria Math" w:eastAsiaTheme="minorEastAsia" w:hAnsi="Cambria Math"/>
                      <w:sz w:val="24"/>
                      <w:szCs w:val="24"/>
                    </w:rPr>
                    <m:t>w</m:t>
                  </m:r>
                </m:e>
                <m:sub>
                  <m:r>
                    <w:rPr>
                      <w:rFonts w:ascii="Cambria Math" w:eastAsiaTheme="minorEastAsia" w:hAnsi="Cambria Math"/>
                      <w:sz w:val="24"/>
                      <w:szCs w:val="24"/>
                      <w:lang w:val="sr-Cyrl-RS"/>
                    </w:rPr>
                    <m:t>21</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12</m:t>
                  </m:r>
                </m:sub>
              </m:sSub>
              <m:r>
                <w:rPr>
                  <w:rFonts w:ascii="Cambria Math" w:eastAsiaTheme="minorEastAsia" w:hAnsi="Cambria Math"/>
                  <w:sz w:val="24"/>
                  <w:szCs w:val="24"/>
                  <w:lang w:val="sr-Cyrl-RS"/>
                </w:rPr>
                <m:t>+</m:t>
              </m:r>
              <m:sSub>
                <m:sSubPr>
                  <m:ctrlPr>
                    <w:rPr>
                      <w:rFonts w:ascii="Cambria Math" w:eastAsiaTheme="minorEastAsia" w:hAnsi="Cambria Math"/>
                      <w:i/>
                      <w:sz w:val="24"/>
                      <w:szCs w:val="24"/>
                      <w:lang w:val="sr-Cyrl-RS"/>
                    </w:rPr>
                  </m:ctrlPr>
                </m:sSubPr>
                <m:e>
                  <m:r>
                    <w:rPr>
                      <w:rFonts w:ascii="Cambria Math" w:eastAsiaTheme="minorEastAsia" w:hAnsi="Cambria Math"/>
                      <w:sz w:val="24"/>
                      <w:szCs w:val="24"/>
                    </w:rPr>
                    <m:t>w</m:t>
                  </m:r>
                </m:e>
                <m:sub>
                  <m:r>
                    <w:rPr>
                      <w:rFonts w:ascii="Cambria Math" w:eastAsiaTheme="minorEastAsia" w:hAnsi="Cambria Math"/>
                      <w:sz w:val="24"/>
                      <w:szCs w:val="24"/>
                      <w:lang w:val="sr-Cyrl-RS"/>
                    </w:rPr>
                    <m:t>22</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oMath>
      </m:oMathPara>
    </w:p>
    <w:p w:rsidR="00AC4A11" w:rsidRPr="0088180C" w:rsidRDefault="00126B8E" w:rsidP="00AC4A11">
      <w:pPr>
        <w:jc w:val="both"/>
        <w:rPr>
          <w:rFonts w:eastAsiaTheme="minorEastAsia"/>
          <w:i/>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21</m:t>
                  </m:r>
                </m:sub>
              </m:sSub>
              <m:r>
                <w:rPr>
                  <w:rFonts w:ascii="Cambria Math" w:eastAsiaTheme="minorEastAsia" w:hAnsi="Cambria Math"/>
                  <w:sz w:val="24"/>
                  <w:szCs w:val="24"/>
                  <w:lang w:val="sr-Cyrl-RS"/>
                </w:rPr>
                <m:t>+</m:t>
              </m:r>
              <m:sSub>
                <m:sSubPr>
                  <m:ctrlPr>
                    <w:rPr>
                      <w:rFonts w:ascii="Cambria Math" w:eastAsiaTheme="minorEastAsia" w:hAnsi="Cambria Math"/>
                      <w:i/>
                      <w:sz w:val="24"/>
                      <w:szCs w:val="24"/>
                      <w:lang w:val="sr-Cyrl-RS"/>
                    </w:rPr>
                  </m:ctrlPr>
                </m:sSubPr>
                <m:e>
                  <m:r>
                    <w:rPr>
                      <w:rFonts w:ascii="Cambria Math" w:eastAsiaTheme="minorEastAsia" w:hAnsi="Cambria Math"/>
                      <w:sz w:val="24"/>
                      <w:szCs w:val="24"/>
                    </w:rPr>
                    <m:t>w</m:t>
                  </m:r>
                </m:e>
                <m:sub>
                  <m:r>
                    <w:rPr>
                      <w:rFonts w:ascii="Cambria Math" w:eastAsiaTheme="minorEastAsia" w:hAnsi="Cambria Math"/>
                      <w:sz w:val="24"/>
                      <w:szCs w:val="24"/>
                      <w:lang w:val="sr-Cyrl-RS"/>
                    </w:rPr>
                    <m:t>11</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22</m:t>
                  </m:r>
                </m:sub>
              </m:sSub>
              <m:r>
                <w:rPr>
                  <w:rFonts w:ascii="Cambria Math" w:eastAsiaTheme="minorEastAsia" w:hAnsi="Cambria Math"/>
                  <w:sz w:val="24"/>
                  <w:szCs w:val="24"/>
                  <w:lang w:val="sr-Cyrl-RS"/>
                </w:rPr>
                <m:t>+</m:t>
              </m:r>
              <m:sSub>
                <m:sSubPr>
                  <m:ctrlPr>
                    <w:rPr>
                      <w:rFonts w:ascii="Cambria Math" w:eastAsiaTheme="minorEastAsia" w:hAnsi="Cambria Math"/>
                      <w:i/>
                      <w:sz w:val="24"/>
                      <w:szCs w:val="24"/>
                      <w:lang w:val="sr-Cyrl-RS"/>
                    </w:rPr>
                  </m:ctrlPr>
                </m:sSubPr>
                <m:e>
                  <m:r>
                    <w:rPr>
                      <w:rFonts w:ascii="Cambria Math" w:eastAsiaTheme="minorEastAsia" w:hAnsi="Cambria Math"/>
                      <w:sz w:val="24"/>
                      <w:szCs w:val="24"/>
                    </w:rPr>
                    <m:t>w</m:t>
                  </m:r>
                </m:e>
                <m:sub>
                  <m:r>
                    <w:rPr>
                      <w:rFonts w:ascii="Cambria Math" w:eastAsiaTheme="minorEastAsia" w:hAnsi="Cambria Math"/>
                      <w:sz w:val="24"/>
                      <w:szCs w:val="24"/>
                      <w:lang w:val="sr-Cyrl-RS"/>
                    </w:rPr>
                    <m:t>12</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oMath>
      </m:oMathPara>
    </w:p>
    <w:p w:rsidR="00AC4A11" w:rsidRPr="0088180C" w:rsidRDefault="00AC4A11" w:rsidP="00AC4A11">
      <w:pPr>
        <w:jc w:val="both"/>
        <w:rPr>
          <w:rFonts w:eastAsiaTheme="minorEastAsia"/>
          <w:sz w:val="24"/>
          <w:szCs w:val="24"/>
        </w:rPr>
      </w:pPr>
    </w:p>
    <w:p w:rsidR="00DB0DFC" w:rsidRDefault="00E35A21" w:rsidP="00AC4A11">
      <w:pPr>
        <w:jc w:val="both"/>
        <w:rPr>
          <w:rFonts w:eastAsiaTheme="minorEastAsia"/>
          <w:sz w:val="24"/>
          <w:szCs w:val="24"/>
          <w:lang w:val="sr-Latn-RS"/>
        </w:rPr>
      </w:pPr>
      <w:r>
        <w:rPr>
          <w:rFonts w:eastAsiaTheme="minorEastAsia"/>
          <w:sz w:val="24"/>
          <w:szCs w:val="24"/>
          <w:lang w:val="sr-Cyrl-RS"/>
        </w:rPr>
        <w:t>Дати пример нуди решење када имамо два скривена и два излазна чвора</w:t>
      </w:r>
    </w:p>
    <w:p w:rsidR="00E35A21" w:rsidRDefault="00DB0DFC" w:rsidP="00DB0DFC">
      <w:pPr>
        <w:jc w:val="center"/>
        <w:rPr>
          <w:rFonts w:eastAsiaTheme="minorEastAsia"/>
          <w:sz w:val="24"/>
          <w:szCs w:val="24"/>
          <w:lang w:val="sr-Latn-RS"/>
        </w:rPr>
      </w:pPr>
      <w:r w:rsidRPr="00DB0DFC">
        <w:rPr>
          <w:rFonts w:eastAsiaTheme="minorEastAsia"/>
          <w:noProof/>
          <w:sz w:val="24"/>
          <w:szCs w:val="24"/>
          <w:lang w:val="sr-Latn-RS" w:eastAsia="sr-Latn-RS"/>
        </w:rPr>
        <w:drawing>
          <wp:inline distT="0" distB="0" distL="0" distR="0" wp14:anchorId="059489A4" wp14:editId="2E70FAE6">
            <wp:extent cx="2933700" cy="191473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36274" cy="1916413"/>
                    </a:xfrm>
                    <a:prstGeom prst="rect">
                      <a:avLst/>
                    </a:prstGeom>
                  </pic:spPr>
                </pic:pic>
              </a:graphicData>
            </a:graphic>
          </wp:inline>
        </w:drawing>
      </w:r>
      <w:r w:rsidR="00E35A21">
        <w:rPr>
          <w:rFonts w:eastAsiaTheme="minorEastAsia"/>
          <w:sz w:val="24"/>
          <w:szCs w:val="24"/>
          <w:lang w:val="sr-Latn-RS"/>
        </w:rPr>
        <w:t>.</w:t>
      </w:r>
    </w:p>
    <w:p w:rsidR="00DB0DFC" w:rsidRPr="00E26FAB" w:rsidRDefault="00DB0DFC" w:rsidP="00DB0DFC">
      <w:pPr>
        <w:jc w:val="center"/>
        <w:rPr>
          <w:rFonts w:eastAsiaTheme="minorEastAsia"/>
          <w:lang w:val="sr-Cyrl-CS"/>
        </w:rPr>
      </w:pPr>
      <w:r w:rsidRPr="00DB0DFC">
        <w:rPr>
          <w:rFonts w:eastAsiaTheme="minorEastAsia"/>
          <w:lang w:val="sr-Cyrl-RS"/>
        </w:rPr>
        <w:t xml:space="preserve">Слика </w:t>
      </w:r>
      <w:r w:rsidR="00E26FAB">
        <w:rPr>
          <w:rFonts w:eastAsiaTheme="minorEastAsia"/>
          <w:lang w:val="sr-Cyrl-CS"/>
        </w:rPr>
        <w:t>2</w:t>
      </w:r>
      <w:r w:rsidRPr="00DB0DFC">
        <w:rPr>
          <w:rFonts w:eastAsiaTheme="minorEastAsia"/>
          <w:lang w:val="sr-Latn-RS"/>
        </w:rPr>
        <w:t>.</w:t>
      </w:r>
      <w:r w:rsidR="00C6690B">
        <w:rPr>
          <w:rFonts w:eastAsiaTheme="minorEastAsia"/>
          <w:lang w:val="sr-Cyrl-CS"/>
        </w:rPr>
        <w:t>11</w:t>
      </w:r>
      <w:r w:rsidR="00E26FAB">
        <w:rPr>
          <w:rFonts w:eastAsiaTheme="minorEastAsia"/>
          <w:lang w:val="sr-Cyrl-CS"/>
        </w:rPr>
        <w:t xml:space="preserve"> Одређивање грешке средњег слоја пропагациом у назад.</w:t>
      </w:r>
    </w:p>
    <w:p w:rsidR="00DB0DFC" w:rsidRPr="003314BA" w:rsidRDefault="00DB0DFC" w:rsidP="00DB0DFC">
      <w:pPr>
        <w:jc w:val="center"/>
        <w:rPr>
          <w:rFonts w:eastAsiaTheme="minorEastAsia"/>
        </w:rPr>
      </w:pPr>
    </w:p>
    <w:p w:rsidR="00093140" w:rsidRDefault="00ED7FD6" w:rsidP="00AC4A11">
      <w:pPr>
        <w:jc w:val="both"/>
        <w:rPr>
          <w:rFonts w:eastAsiaTheme="minorEastAsia"/>
          <w:sz w:val="24"/>
          <w:szCs w:val="24"/>
          <w:lang w:val="sr-Cyrl-RS"/>
        </w:rPr>
      </w:pPr>
      <w:r>
        <w:rPr>
          <w:rFonts w:eastAsiaTheme="minorEastAsia"/>
          <w:sz w:val="24"/>
          <w:szCs w:val="24"/>
          <w:lang w:val="sr-Cyrl-RS"/>
        </w:rPr>
        <w:t>Представљено као производ матрице и вектора</w:t>
      </w:r>
      <w:r>
        <w:rPr>
          <w:rFonts w:eastAsiaTheme="minorEastAsia"/>
          <w:sz w:val="24"/>
          <w:szCs w:val="24"/>
        </w:rPr>
        <w:t>:</w:t>
      </w:r>
    </w:p>
    <w:p w:rsidR="00093047" w:rsidRPr="00093047" w:rsidRDefault="00093047" w:rsidP="00AC4A11">
      <w:pPr>
        <w:jc w:val="both"/>
        <w:rPr>
          <w:rFonts w:eastAsiaTheme="minorEastAsia"/>
          <w:sz w:val="24"/>
          <w:szCs w:val="24"/>
          <w:lang w:val="sr-Cyrl-RS"/>
        </w:rPr>
      </w:pPr>
    </w:p>
    <w:p w:rsidR="00E35A21" w:rsidRPr="00093140" w:rsidRDefault="00126B8E" w:rsidP="00AC4A11">
      <w:pPr>
        <w:jc w:val="both"/>
        <w:rPr>
          <w:rFonts w:eastAsiaTheme="minorEastAsia"/>
          <w:i/>
          <w:sz w:val="24"/>
          <w:szCs w:val="24"/>
          <w:lang w:val="sr-Cyrl-RS"/>
        </w:rPr>
      </w:pPr>
      <m:oMathPara>
        <m:oMath>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sub>
                    </m:sSub>
                  </m:e>
                </m:mr>
              </m:m>
            </m:e>
          </m:d>
          <m:r>
            <w:rPr>
              <w:rFonts w:ascii="Cambria Math" w:eastAsiaTheme="minorEastAsia" w:hAnsi="Cambria Math"/>
              <w:sz w:val="24"/>
              <w:szCs w:val="24"/>
            </w:rPr>
            <m:t xml:space="preserve">= </m:t>
          </m:r>
          <m:d>
            <m:dPr>
              <m:begChr m:val="["/>
              <m:endChr m:val="]"/>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11</m:t>
                            </m:r>
                          </m:sub>
                        </m:sSub>
                        <m:r>
                          <w:rPr>
                            <w:rFonts w:ascii="Cambria Math" w:eastAsiaTheme="minorEastAsia" w:hAnsi="Cambria Math"/>
                            <w:sz w:val="24"/>
                            <w:szCs w:val="24"/>
                            <w:lang w:val="sr-Latn-RS"/>
                          </w:rPr>
                          <m:t xml:space="preserve">+ </m:t>
                        </m:r>
                        <m:sSub>
                          <m:sSubPr>
                            <m:ctrlPr>
                              <w:rPr>
                                <w:rFonts w:ascii="Cambria Math" w:eastAsiaTheme="minorEastAsia" w:hAnsi="Cambria Math"/>
                                <w:i/>
                                <w:sz w:val="24"/>
                                <w:szCs w:val="24"/>
                                <w:lang w:val="sr-Latn-RS"/>
                              </w:rPr>
                            </m:ctrlPr>
                          </m:sSubPr>
                          <m:e>
                            <m:r>
                              <w:rPr>
                                <w:rFonts w:ascii="Cambria Math" w:eastAsiaTheme="minorEastAsia" w:hAnsi="Cambria Math"/>
                                <w:sz w:val="24"/>
                                <w:szCs w:val="24"/>
                                <w:lang w:val="sr-Latn-RS"/>
                              </w:rPr>
                              <m:t>w</m:t>
                            </m:r>
                          </m:e>
                          <m:sub>
                            <m:r>
                              <w:rPr>
                                <w:rFonts w:ascii="Cambria Math" w:eastAsiaTheme="minorEastAsia" w:hAnsi="Cambria Math"/>
                                <w:sz w:val="24"/>
                                <w:szCs w:val="24"/>
                                <w:lang w:val="sr-Latn-RS"/>
                              </w:rPr>
                              <m:t>12</m:t>
                            </m:r>
                          </m:sub>
                        </m:sSub>
                      </m:den>
                    </m:f>
                  </m:e>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12</m:t>
                            </m:r>
                          </m:sub>
                        </m:sSub>
                        <m:r>
                          <w:rPr>
                            <w:rFonts w:ascii="Cambria Math" w:eastAsiaTheme="minorEastAsia" w:hAnsi="Cambria Math"/>
                            <w:sz w:val="24"/>
                            <w:szCs w:val="24"/>
                            <w:lang w:val="sr-Latn-RS"/>
                          </w:rPr>
                          <m:t xml:space="preserve">+ </m:t>
                        </m:r>
                        <m:sSub>
                          <m:sSubPr>
                            <m:ctrlPr>
                              <w:rPr>
                                <w:rFonts w:ascii="Cambria Math" w:eastAsiaTheme="minorEastAsia" w:hAnsi="Cambria Math"/>
                                <w:i/>
                                <w:sz w:val="24"/>
                                <w:szCs w:val="24"/>
                                <w:lang w:val="sr-Latn-RS"/>
                              </w:rPr>
                            </m:ctrlPr>
                          </m:sSubPr>
                          <m:e>
                            <m:r>
                              <w:rPr>
                                <w:rFonts w:ascii="Cambria Math" w:eastAsiaTheme="minorEastAsia" w:hAnsi="Cambria Math"/>
                                <w:sz w:val="24"/>
                                <w:szCs w:val="24"/>
                                <w:lang w:val="sr-Latn-RS"/>
                              </w:rPr>
                              <m:t>w</m:t>
                            </m:r>
                          </m:e>
                          <m:sub>
                            <m:r>
                              <w:rPr>
                                <w:rFonts w:ascii="Cambria Math" w:eastAsiaTheme="minorEastAsia" w:hAnsi="Cambria Math"/>
                                <w:sz w:val="24"/>
                                <w:szCs w:val="24"/>
                                <w:lang w:val="sr-Latn-RS"/>
                              </w:rPr>
                              <m:t>22</m:t>
                            </m:r>
                          </m:sub>
                        </m:sSub>
                      </m:den>
                    </m:f>
                  </m:e>
                </m:mr>
                <m:mr>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21</m:t>
                            </m:r>
                          </m:sub>
                        </m:sSub>
                        <m:r>
                          <w:rPr>
                            <w:rFonts w:ascii="Cambria Math" w:eastAsiaTheme="minorEastAsia" w:hAnsi="Cambria Math"/>
                            <w:sz w:val="24"/>
                            <w:szCs w:val="24"/>
                            <w:lang w:val="sr-Latn-RS"/>
                          </w:rPr>
                          <m:t xml:space="preserve">+ </m:t>
                        </m:r>
                        <m:sSub>
                          <m:sSubPr>
                            <m:ctrlPr>
                              <w:rPr>
                                <w:rFonts w:ascii="Cambria Math" w:eastAsiaTheme="minorEastAsia" w:hAnsi="Cambria Math"/>
                                <w:i/>
                                <w:sz w:val="24"/>
                                <w:szCs w:val="24"/>
                                <w:lang w:val="sr-Latn-RS"/>
                              </w:rPr>
                            </m:ctrlPr>
                          </m:sSubPr>
                          <m:e>
                            <m:r>
                              <w:rPr>
                                <w:rFonts w:ascii="Cambria Math" w:eastAsiaTheme="minorEastAsia" w:hAnsi="Cambria Math"/>
                                <w:sz w:val="24"/>
                                <w:szCs w:val="24"/>
                                <w:lang w:val="sr-Latn-RS"/>
                              </w:rPr>
                              <m:t>w</m:t>
                            </m:r>
                          </m:e>
                          <m:sub>
                            <m:r>
                              <w:rPr>
                                <w:rFonts w:ascii="Cambria Math" w:eastAsiaTheme="minorEastAsia" w:hAnsi="Cambria Math"/>
                                <w:sz w:val="24"/>
                                <w:szCs w:val="24"/>
                                <w:lang w:val="sr-Latn-RS"/>
                              </w:rPr>
                              <m:t>11</m:t>
                            </m:r>
                          </m:sub>
                        </m:sSub>
                      </m:den>
                    </m:f>
                  </m:e>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22</m:t>
                            </m:r>
                          </m:sub>
                        </m:sSub>
                        <m:r>
                          <w:rPr>
                            <w:rFonts w:ascii="Cambria Math" w:eastAsiaTheme="minorEastAsia" w:hAnsi="Cambria Math"/>
                            <w:sz w:val="24"/>
                            <w:szCs w:val="24"/>
                            <w:lang w:val="sr-Latn-RS"/>
                          </w:rPr>
                          <m:t xml:space="preserve">+ </m:t>
                        </m:r>
                        <m:sSub>
                          <m:sSubPr>
                            <m:ctrlPr>
                              <w:rPr>
                                <w:rFonts w:ascii="Cambria Math" w:eastAsiaTheme="minorEastAsia" w:hAnsi="Cambria Math"/>
                                <w:i/>
                                <w:sz w:val="24"/>
                                <w:szCs w:val="24"/>
                                <w:lang w:val="sr-Latn-RS"/>
                              </w:rPr>
                            </m:ctrlPr>
                          </m:sSubPr>
                          <m:e>
                            <m:r>
                              <w:rPr>
                                <w:rFonts w:ascii="Cambria Math" w:eastAsiaTheme="minorEastAsia" w:hAnsi="Cambria Math"/>
                                <w:sz w:val="24"/>
                                <w:szCs w:val="24"/>
                                <w:lang w:val="sr-Latn-RS"/>
                              </w:rPr>
                              <m:t>w</m:t>
                            </m:r>
                          </m:e>
                          <m:sub>
                            <m:r>
                              <w:rPr>
                                <w:rFonts w:ascii="Cambria Math" w:eastAsiaTheme="minorEastAsia" w:hAnsi="Cambria Math"/>
                                <w:sz w:val="24"/>
                                <w:szCs w:val="24"/>
                                <w:lang w:val="sr-Latn-RS"/>
                              </w:rPr>
                              <m:t>12</m:t>
                            </m:r>
                          </m:sub>
                        </m:sSub>
                      </m:den>
                    </m:f>
                  </m:e>
                </m:mr>
              </m:m>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e>
                </m:mr>
                <m:mr>
                  <m:e>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e>
                </m:mr>
              </m:m>
            </m:e>
          </m:d>
        </m:oMath>
      </m:oMathPara>
    </w:p>
    <w:p w:rsidR="00093140" w:rsidRPr="00093140" w:rsidRDefault="00093140" w:rsidP="00AC4A11">
      <w:pPr>
        <w:jc w:val="both"/>
        <w:rPr>
          <w:rFonts w:eastAsiaTheme="minorEastAsia"/>
          <w:i/>
          <w:sz w:val="24"/>
          <w:szCs w:val="24"/>
          <w:lang w:val="sr-Cyrl-RS"/>
        </w:rPr>
      </w:pPr>
    </w:p>
    <w:p w:rsidR="00093140" w:rsidRDefault="00AC4A11" w:rsidP="00AC4A11">
      <w:pPr>
        <w:jc w:val="both"/>
        <w:rPr>
          <w:rFonts w:eastAsiaTheme="minorEastAsia"/>
          <w:color w:val="000000" w:themeColor="text1"/>
          <w:sz w:val="24"/>
          <w:szCs w:val="24"/>
          <w:lang w:val="sr-Cyrl-RS"/>
        </w:rPr>
      </w:pPr>
      <w:r>
        <w:rPr>
          <w:rFonts w:eastAsiaTheme="minorEastAsia"/>
          <w:color w:val="000000" w:themeColor="text1"/>
          <w:sz w:val="24"/>
          <w:szCs w:val="24"/>
          <w:lang w:val="sr-Cyrl-RS"/>
        </w:rPr>
        <w:t xml:space="preserve">Уклањањем делилаца код свих сабирака </w:t>
      </w:r>
      <w:r w:rsidR="00093140">
        <w:rPr>
          <w:rFonts w:eastAsiaTheme="minorEastAsia"/>
          <w:color w:val="000000" w:themeColor="text1"/>
          <w:sz w:val="24"/>
          <w:szCs w:val="24"/>
          <w:lang w:val="sr-Cyrl-RS"/>
        </w:rPr>
        <w:t xml:space="preserve">добијају се доње једначине. Пропорције којима тежине утичу на резултат остају исте а множење матрица постаје знатно једноставније. Делилац </w:t>
      </w:r>
      <w:r w:rsidR="004C55AF">
        <w:rPr>
          <w:rFonts w:eastAsiaTheme="minorEastAsia"/>
          <w:color w:val="000000" w:themeColor="text1"/>
          <w:sz w:val="24"/>
          <w:szCs w:val="24"/>
          <w:lang w:val="sr-Cyrl-RS"/>
        </w:rPr>
        <w:t xml:space="preserve">је </w:t>
      </w:r>
      <w:r w:rsidR="00093140">
        <w:rPr>
          <w:rFonts w:eastAsiaTheme="minorEastAsia"/>
          <w:color w:val="000000" w:themeColor="text1"/>
          <w:sz w:val="24"/>
          <w:szCs w:val="24"/>
          <w:lang w:val="sr-Cyrl-RS"/>
        </w:rPr>
        <w:t>служи</w:t>
      </w:r>
      <w:r w:rsidR="004C55AF">
        <w:rPr>
          <w:rFonts w:eastAsiaTheme="minorEastAsia"/>
          <w:color w:val="000000" w:themeColor="text1"/>
          <w:sz w:val="24"/>
          <w:szCs w:val="24"/>
          <w:lang w:val="sr-Cyrl-RS"/>
        </w:rPr>
        <w:t>о</w:t>
      </w:r>
      <w:r w:rsidR="00093140">
        <w:rPr>
          <w:rFonts w:eastAsiaTheme="minorEastAsia"/>
          <w:color w:val="000000" w:themeColor="text1"/>
          <w:sz w:val="24"/>
          <w:szCs w:val="24"/>
          <w:lang w:val="sr-Cyrl-RS"/>
        </w:rPr>
        <w:t xml:space="preserve"> да изврши нормализацију вредности</w:t>
      </w:r>
      <w:r w:rsidR="004C55AF">
        <w:rPr>
          <w:rFonts w:eastAsiaTheme="minorEastAsia"/>
          <w:color w:val="000000" w:themeColor="text1"/>
          <w:sz w:val="24"/>
          <w:szCs w:val="24"/>
          <w:lang w:val="sr-Cyrl-RS"/>
        </w:rPr>
        <w:t xml:space="preserve"> па се његовим избацивањем резултат није променио</w:t>
      </w:r>
      <w:r w:rsidR="00093140">
        <w:rPr>
          <w:rFonts w:eastAsiaTheme="minorEastAsia"/>
          <w:color w:val="000000" w:themeColor="text1"/>
          <w:sz w:val="24"/>
          <w:szCs w:val="24"/>
          <w:lang w:val="sr-Cyrl-RS"/>
        </w:rPr>
        <w:t>.</w:t>
      </w:r>
    </w:p>
    <w:p w:rsidR="00AC4A11" w:rsidRPr="0088180C" w:rsidRDefault="00AC4A11" w:rsidP="00AC4A11">
      <w:pPr>
        <w:jc w:val="both"/>
        <w:rPr>
          <w:rFonts w:eastAsiaTheme="minorEastAsia"/>
          <w:i/>
          <w:sz w:val="24"/>
          <w:szCs w:val="24"/>
        </w:rPr>
      </w:pPr>
      <m:oMathPara>
        <m:oMath>
          <m:r>
            <m:rPr>
              <m:sty m:val="p"/>
            </m:rPr>
            <w:rPr>
              <w:rFonts w:ascii="Cambria Math" w:eastAsiaTheme="minorEastAsia" w:hAnsi="Cambria Math"/>
              <w:sz w:val="24"/>
              <w:szCs w:val="24"/>
            </w:rPr>
            <w:br/>
          </m:r>
        </m:oMath>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12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oMath>
      </m:oMathPara>
    </w:p>
    <w:p w:rsidR="00AC4A11" w:rsidRPr="00093140" w:rsidRDefault="00126B8E" w:rsidP="00AC4A11">
      <w:pPr>
        <w:jc w:val="both"/>
        <w:rPr>
          <w:rFonts w:eastAsiaTheme="minorEastAsia"/>
          <w:i/>
          <w:sz w:val="24"/>
          <w:szCs w:val="24"/>
          <w:lang w:val="sr-Cyrl-RS"/>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22</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2</m:t>
              </m:r>
            </m:sub>
          </m:sSub>
        </m:oMath>
      </m:oMathPara>
    </w:p>
    <w:p w:rsidR="00093140" w:rsidRPr="00093140" w:rsidRDefault="00093140" w:rsidP="00AC4A11">
      <w:pPr>
        <w:jc w:val="both"/>
        <w:rPr>
          <w:rFonts w:eastAsiaTheme="minorEastAsia"/>
          <w:i/>
          <w:sz w:val="24"/>
          <w:szCs w:val="24"/>
          <w:lang w:val="sr-Cyrl-RS"/>
        </w:rPr>
      </w:pPr>
    </w:p>
    <w:p w:rsidR="00AC4A11" w:rsidRDefault="00AC4A11" w:rsidP="00AC4A11">
      <w:pPr>
        <w:jc w:val="both"/>
        <w:rPr>
          <w:rFonts w:eastAsiaTheme="minorEastAsia"/>
          <w:color w:val="000000" w:themeColor="text1"/>
          <w:sz w:val="24"/>
          <w:szCs w:val="24"/>
          <w:lang w:val="sr-Cyrl-RS"/>
        </w:rPr>
      </w:pPr>
      <w:r>
        <w:rPr>
          <w:rFonts w:eastAsiaTheme="minorEastAsia"/>
          <w:color w:val="000000" w:themeColor="text1"/>
          <w:sz w:val="24"/>
          <w:szCs w:val="24"/>
          <w:lang w:val="sr-Cyrl-RS"/>
        </w:rPr>
        <w:t xml:space="preserve">Што </w:t>
      </w:r>
      <w:r w:rsidR="00FD6BFC">
        <w:rPr>
          <w:rFonts w:eastAsiaTheme="minorEastAsia"/>
          <w:color w:val="000000" w:themeColor="text1"/>
          <w:sz w:val="24"/>
          <w:szCs w:val="24"/>
          <w:lang w:val="sr-Cyrl-RS"/>
        </w:rPr>
        <w:t>се своди на</w:t>
      </w:r>
      <w:r>
        <w:rPr>
          <w:rFonts w:eastAsiaTheme="minorEastAsia"/>
          <w:color w:val="000000" w:themeColor="text1"/>
          <w:sz w:val="24"/>
          <w:szCs w:val="24"/>
          <w:lang w:val="sr-Cyrl-RS"/>
        </w:rPr>
        <w:t xml:space="preserve"> множење матрице</w:t>
      </w:r>
      <w:r w:rsidRPr="0088180C">
        <w:rPr>
          <w:rFonts w:eastAsiaTheme="minorEastAsia"/>
          <w:color w:val="000000" w:themeColor="text1"/>
          <w:sz w:val="24"/>
          <w:szCs w:val="24"/>
        </w:rPr>
        <w:t>:</w:t>
      </w:r>
    </w:p>
    <w:p w:rsidR="00093140" w:rsidRPr="00093140" w:rsidRDefault="00093140" w:rsidP="00AC4A11">
      <w:pPr>
        <w:jc w:val="both"/>
        <w:rPr>
          <w:rFonts w:eastAsiaTheme="minorEastAsia"/>
          <w:color w:val="000000" w:themeColor="text1"/>
          <w:sz w:val="24"/>
          <w:szCs w:val="24"/>
          <w:lang w:val="sr-Cyrl-RS"/>
        </w:rPr>
      </w:pPr>
    </w:p>
    <w:p w:rsidR="00AC4A11" w:rsidRPr="0088180C" w:rsidRDefault="00126B8E" w:rsidP="00AC4A11">
      <w:pPr>
        <w:jc w:val="both"/>
        <w:rPr>
          <w:rFonts w:eastAsiaTheme="minorEastAsia"/>
          <w:color w:val="000000" w:themeColor="text1"/>
          <w:sz w:val="24"/>
          <w:szCs w:val="24"/>
        </w:rPr>
      </w:pPr>
      <m:oMathPara>
        <m:oMath>
          <m:d>
            <m:dPr>
              <m:begChr m:val="["/>
              <m:endChr m:val="]"/>
              <m:ctrlPr>
                <w:rPr>
                  <w:rFonts w:ascii="Cambria Math" w:eastAsiaTheme="minorEastAsia" w:hAnsi="Cambria Math"/>
                  <w:i/>
                  <w:color w:val="000000" w:themeColor="text1"/>
                  <w:sz w:val="24"/>
                  <w:szCs w:val="24"/>
                </w:rPr>
              </m:ctrlPr>
            </m:dPr>
            <m:e>
              <m:f>
                <m:fPr>
                  <m:type m:val="noBar"/>
                  <m:ctrlPr>
                    <w:rPr>
                      <w:rFonts w:ascii="Cambria Math" w:eastAsiaTheme="minorEastAsia" w:hAnsi="Cambria Math"/>
                      <w:i/>
                      <w:color w:val="000000" w:themeColor="text1"/>
                      <w:sz w:val="24"/>
                      <w:szCs w:val="24"/>
                    </w:rPr>
                  </m:ctrlPr>
                </m:fPr>
                <m:num>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w</m:t>
                      </m:r>
                    </m:e>
                    <m:sub>
                      <m:r>
                        <w:rPr>
                          <w:rFonts w:ascii="Cambria Math" w:eastAsiaTheme="minorEastAsia" w:hAnsi="Cambria Math"/>
                          <w:color w:val="000000" w:themeColor="text1"/>
                          <w:sz w:val="24"/>
                          <w:szCs w:val="24"/>
                        </w:rPr>
                        <m:t>11</m:t>
                      </m:r>
                    </m:sub>
                  </m:sSub>
                </m:num>
                <m:den>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w</m:t>
                      </m:r>
                    </m:e>
                    <m:sub>
                      <m:r>
                        <w:rPr>
                          <w:rFonts w:ascii="Cambria Math" w:eastAsiaTheme="minorEastAsia" w:hAnsi="Cambria Math"/>
                          <w:color w:val="000000" w:themeColor="text1"/>
                          <w:sz w:val="24"/>
                          <w:szCs w:val="24"/>
                        </w:rPr>
                        <m:t>21</m:t>
                      </m:r>
                    </m:sub>
                  </m:sSub>
                </m:den>
              </m:f>
              <m:f>
                <m:fPr>
                  <m:type m:val="noBar"/>
                  <m:ctrlPr>
                    <w:rPr>
                      <w:rFonts w:ascii="Cambria Math" w:eastAsiaTheme="minorEastAsia" w:hAnsi="Cambria Math"/>
                      <w:i/>
                      <w:color w:val="000000" w:themeColor="text1"/>
                      <w:sz w:val="24"/>
                      <w:szCs w:val="24"/>
                    </w:rPr>
                  </m:ctrlPr>
                </m:fPr>
                <m:num>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w</m:t>
                      </m:r>
                    </m:e>
                    <m:sub>
                      <m:r>
                        <w:rPr>
                          <w:rFonts w:ascii="Cambria Math" w:eastAsiaTheme="minorEastAsia" w:hAnsi="Cambria Math"/>
                          <w:color w:val="000000" w:themeColor="text1"/>
                          <w:sz w:val="24"/>
                          <w:szCs w:val="24"/>
                        </w:rPr>
                        <m:t>12</m:t>
                      </m:r>
                    </m:sub>
                  </m:sSub>
                </m:num>
                <m:den>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w</m:t>
                      </m:r>
                    </m:e>
                    <m:sub>
                      <m:r>
                        <w:rPr>
                          <w:rFonts w:ascii="Cambria Math" w:eastAsiaTheme="minorEastAsia" w:hAnsi="Cambria Math"/>
                          <w:color w:val="000000" w:themeColor="text1"/>
                          <w:sz w:val="24"/>
                          <w:szCs w:val="24"/>
                        </w:rPr>
                        <m:t>22</m:t>
                      </m:r>
                    </m:sub>
                  </m:sSub>
                </m:den>
              </m:f>
            </m:e>
          </m:d>
          <m:r>
            <w:rPr>
              <w:rFonts w:ascii="Cambria Math" w:eastAsiaTheme="minorEastAsia" w:hAnsi="Cambria Math"/>
              <w:color w:val="000000" w:themeColor="text1"/>
              <w:sz w:val="24"/>
              <w:szCs w:val="24"/>
            </w:rPr>
            <m:t>×</m:t>
          </m:r>
          <m:d>
            <m:dPr>
              <m:begChr m:val="["/>
              <m:endChr m:val="]"/>
              <m:ctrlPr>
                <w:rPr>
                  <w:rFonts w:ascii="Cambria Math" w:eastAsiaTheme="minorEastAsia" w:hAnsi="Cambria Math"/>
                  <w:i/>
                  <w:color w:val="000000" w:themeColor="text1"/>
                  <w:sz w:val="24"/>
                  <w:szCs w:val="24"/>
                </w:rPr>
              </m:ctrlPr>
            </m:dPr>
            <m:e>
              <m:f>
                <m:fPr>
                  <m:type m:val="noBar"/>
                  <m:ctrlPr>
                    <w:rPr>
                      <w:rFonts w:ascii="Cambria Math" w:eastAsiaTheme="minorEastAsia" w:hAnsi="Cambria Math"/>
                      <w:i/>
                      <w:color w:val="000000" w:themeColor="text1"/>
                      <w:sz w:val="24"/>
                      <w:szCs w:val="24"/>
                    </w:rPr>
                  </m:ctrlPr>
                </m:fPr>
                <m:num>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e</m:t>
                      </m:r>
                    </m:e>
                    <m:sub>
                      <m:r>
                        <w:rPr>
                          <w:rFonts w:ascii="Cambria Math" w:eastAsiaTheme="minorEastAsia" w:hAnsi="Cambria Math"/>
                          <w:color w:val="000000" w:themeColor="text1"/>
                          <w:sz w:val="24"/>
                          <w:szCs w:val="24"/>
                        </w:rPr>
                        <m:t>1</m:t>
                      </m:r>
                    </m:sub>
                  </m:sSub>
                </m:num>
                <m:den>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e</m:t>
                      </m:r>
                    </m:e>
                    <m:sub>
                      <m:r>
                        <w:rPr>
                          <w:rFonts w:ascii="Cambria Math" w:eastAsiaTheme="minorEastAsia" w:hAnsi="Cambria Math"/>
                          <w:color w:val="000000" w:themeColor="text1"/>
                          <w:sz w:val="24"/>
                          <w:szCs w:val="24"/>
                        </w:rPr>
                        <m:t>2</m:t>
                      </m:r>
                    </m:sub>
                  </m:sSub>
                </m:den>
              </m:f>
            </m:e>
          </m:d>
          <m:r>
            <w:rPr>
              <w:rFonts w:ascii="Cambria Math" w:eastAsiaTheme="minorEastAsia" w:hAnsi="Cambria Math"/>
              <w:color w:val="000000" w:themeColor="text1"/>
              <w:sz w:val="24"/>
              <w:szCs w:val="24"/>
            </w:rPr>
            <m:t>=</m:t>
          </m:r>
          <m:d>
            <m:dPr>
              <m:begChr m:val="["/>
              <m:endChr m:val="]"/>
              <m:ctrlPr>
                <w:rPr>
                  <w:rFonts w:ascii="Cambria Math" w:eastAsiaTheme="minorEastAsia" w:hAnsi="Cambria Math"/>
                  <w:i/>
                  <w:color w:val="000000" w:themeColor="text1"/>
                  <w:sz w:val="24"/>
                  <w:szCs w:val="24"/>
                </w:rPr>
              </m:ctrlPr>
            </m:dPr>
            <m:e>
              <m:f>
                <m:fPr>
                  <m:type m:val="noBar"/>
                  <m:ctrlPr>
                    <w:rPr>
                      <w:rFonts w:ascii="Cambria Math" w:eastAsiaTheme="minorEastAsia" w:hAnsi="Cambria Math"/>
                      <w:i/>
                      <w:color w:val="000000" w:themeColor="text1"/>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1</m:t>
                          </m:r>
                        </m:sub>
                      </m:sSub>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2</m:t>
                          </m:r>
                        </m:sub>
                      </m:sSub>
                    </m:sub>
                  </m:sSub>
                </m:den>
              </m:f>
            </m:e>
          </m:d>
        </m:oMath>
      </m:oMathPara>
    </w:p>
    <w:p w:rsidR="00093140" w:rsidRDefault="00093140" w:rsidP="00AC4A11">
      <w:pPr>
        <w:jc w:val="both"/>
        <w:rPr>
          <w:rFonts w:eastAsiaTheme="minorEastAsia"/>
          <w:sz w:val="24"/>
          <w:szCs w:val="24"/>
          <w:lang w:val="sr-Cyrl-RS"/>
        </w:rPr>
      </w:pPr>
    </w:p>
    <w:p w:rsidR="00093140" w:rsidRDefault="00AC4A11" w:rsidP="00DE0C96">
      <w:pPr>
        <w:jc w:val="both"/>
        <w:rPr>
          <w:rFonts w:eastAsiaTheme="minorEastAsia"/>
          <w:sz w:val="24"/>
          <w:szCs w:val="24"/>
          <w:lang w:val="sr-Cyrl-RS"/>
        </w:rPr>
      </w:pPr>
      <w:proofErr w:type="gramStart"/>
      <w:r w:rsidRPr="00987CB7">
        <w:rPr>
          <w:rFonts w:eastAsiaTheme="minorEastAsia"/>
          <w:sz w:val="24"/>
          <w:szCs w:val="24"/>
        </w:rPr>
        <w:t xml:space="preserve">Потребно је да </w:t>
      </w:r>
      <w:r w:rsidR="00ED7FD6">
        <w:rPr>
          <w:rFonts w:eastAsiaTheme="minorEastAsia"/>
          <w:sz w:val="24"/>
          <w:szCs w:val="24"/>
          <w:lang w:val="sr-Cyrl-RS"/>
        </w:rPr>
        <w:t xml:space="preserve">се </w:t>
      </w:r>
      <w:r w:rsidRPr="00987CB7">
        <w:rPr>
          <w:rFonts w:eastAsiaTheme="minorEastAsia"/>
          <w:sz w:val="24"/>
          <w:szCs w:val="24"/>
        </w:rPr>
        <w:t>на основу грешке и брзине учења одреди промена нагиба и биас-а.</w:t>
      </w:r>
      <w:proofErr w:type="gramEnd"/>
      <w:r w:rsidRPr="00987CB7">
        <w:rPr>
          <w:rFonts w:eastAsiaTheme="minorEastAsia"/>
          <w:sz w:val="24"/>
          <w:szCs w:val="24"/>
        </w:rPr>
        <w:t xml:space="preserve"> </w:t>
      </w:r>
    </w:p>
    <w:p w:rsidR="00093140" w:rsidRDefault="00093140" w:rsidP="00AC4A11">
      <w:pPr>
        <w:jc w:val="center"/>
        <w:rPr>
          <w:rFonts w:eastAsiaTheme="minorEastAsia"/>
          <w:sz w:val="24"/>
          <w:szCs w:val="24"/>
          <w:lang w:val="sr-Cyrl-RS"/>
        </w:rPr>
      </w:pPr>
    </w:p>
    <w:p w:rsidR="00AC4A11" w:rsidRPr="0088180C" w:rsidRDefault="00AC4A11" w:rsidP="00AC4A11">
      <w:pPr>
        <w:jc w:val="center"/>
        <w:rPr>
          <w:rFonts w:eastAsiaTheme="minorEastAsia"/>
          <w:sz w:val="24"/>
          <w:szCs w:val="24"/>
        </w:rPr>
      </w:pPr>
      <m:oMathPara>
        <m:oMath>
          <m:r>
            <w:rPr>
              <w:rFonts w:ascii="Cambria Math" w:eastAsiaTheme="minorEastAsia" w:hAnsi="Cambria Math"/>
              <w:sz w:val="24"/>
              <w:szCs w:val="24"/>
            </w:rPr>
            <m:t>y=m×x+b</m:t>
          </m:r>
        </m:oMath>
      </m:oMathPara>
    </w:p>
    <w:p w:rsidR="00AC4A11" w:rsidRPr="0088180C" w:rsidRDefault="00AC4A11" w:rsidP="00AC4A11">
      <w:pPr>
        <w:jc w:val="both"/>
        <w:rPr>
          <w:rFonts w:eastAsiaTheme="minorEastAsia"/>
          <w:sz w:val="24"/>
          <w:szCs w:val="24"/>
        </w:rPr>
      </w:pPr>
      <m:oMathPara>
        <m:oMath>
          <m:r>
            <w:rPr>
              <w:rFonts w:ascii="Cambria Math" w:eastAsiaTheme="minorEastAsia" w:hAnsi="Cambria Math"/>
              <w:sz w:val="24"/>
              <w:szCs w:val="24"/>
            </w:rPr>
            <m:t>∆m=lr*x*error</m:t>
          </m:r>
        </m:oMath>
      </m:oMathPara>
    </w:p>
    <w:p w:rsidR="00AC4A11" w:rsidRPr="00ED7FD6" w:rsidRDefault="00AC4A11" w:rsidP="00AC4A11">
      <w:pPr>
        <w:jc w:val="both"/>
        <w:rPr>
          <w:rFonts w:eastAsiaTheme="minorEastAsia"/>
          <w:sz w:val="24"/>
          <w:szCs w:val="24"/>
        </w:rPr>
      </w:pPr>
      <m:oMathPara>
        <m:oMath>
          <m:r>
            <w:rPr>
              <w:rFonts w:ascii="Cambria Math" w:eastAsiaTheme="minorEastAsia" w:hAnsi="Cambria Math"/>
              <w:sz w:val="24"/>
              <w:szCs w:val="24"/>
            </w:rPr>
            <m:t>∆b=lr*error</m:t>
          </m:r>
        </m:oMath>
      </m:oMathPara>
    </w:p>
    <w:p w:rsidR="00ED7FD6" w:rsidRPr="003314BA" w:rsidRDefault="00ED7FD6" w:rsidP="00AC4A11">
      <w:pPr>
        <w:jc w:val="both"/>
        <w:rPr>
          <w:rFonts w:eastAsiaTheme="minorEastAsia"/>
          <w:sz w:val="24"/>
          <w:szCs w:val="24"/>
          <w:lang w:val="sr-Cyrl-RS"/>
        </w:rPr>
      </w:pPr>
    </w:p>
    <w:p w:rsidR="003314BA" w:rsidRDefault="003314BA" w:rsidP="00D37D69">
      <w:pPr>
        <w:ind w:firstLine="720"/>
        <w:jc w:val="both"/>
        <w:rPr>
          <w:rFonts w:eastAsiaTheme="minorEastAsia"/>
          <w:sz w:val="24"/>
          <w:szCs w:val="24"/>
          <w:lang w:val="sr-Cyrl-RS"/>
        </w:rPr>
      </w:pPr>
      <w:r>
        <w:rPr>
          <w:rFonts w:eastAsiaTheme="minorEastAsia"/>
          <w:sz w:val="24"/>
          <w:szCs w:val="24"/>
          <w:lang w:val="sr-Cyrl-RS"/>
        </w:rPr>
        <w:t>Одређива</w:t>
      </w:r>
      <w:r w:rsidR="00ED7FD6">
        <w:rPr>
          <w:rFonts w:eastAsiaTheme="minorEastAsia"/>
          <w:sz w:val="24"/>
          <w:szCs w:val="24"/>
          <w:lang w:val="sr-Cyrl-RS"/>
        </w:rPr>
        <w:t>ње тежина потега је компликован</w:t>
      </w:r>
      <w:r>
        <w:rPr>
          <w:rFonts w:eastAsiaTheme="minorEastAsia"/>
          <w:sz w:val="24"/>
          <w:szCs w:val="24"/>
          <w:lang w:val="sr-Cyrl-RS"/>
        </w:rPr>
        <w:t xml:space="preserve"> процес и сама провера сваке од комбинација у циљу налажења оне праве може да захтева превише корака за оптималан рад система.</w:t>
      </w:r>
    </w:p>
    <w:p w:rsidR="001C55A9" w:rsidRDefault="003314BA" w:rsidP="00D37D69">
      <w:pPr>
        <w:ind w:firstLine="720"/>
        <w:jc w:val="both"/>
        <w:rPr>
          <w:rFonts w:eastAsiaTheme="minorEastAsia"/>
          <w:sz w:val="24"/>
          <w:szCs w:val="24"/>
          <w:lang w:val="sr-Latn-RS"/>
        </w:rPr>
      </w:pPr>
      <w:r>
        <w:rPr>
          <w:rFonts w:eastAsiaTheme="minorEastAsia"/>
          <w:sz w:val="24"/>
          <w:szCs w:val="24"/>
          <w:lang w:val="sr-Cyrl-RS"/>
        </w:rPr>
        <w:t xml:space="preserve">Писац Тарик Рашид је описао проблем при проналажењу правих тежина чворова као проблем планинара изгубљеног у мраку са лампом. Његов циљ је да пронађе пут до подножја планине. Валидан метод је да користи лампу да би у свом окружењу нашао пут који иде наниже и то онај најстрмији јер ће на тај начин најбрже да дође до подножја. Стрмина брда по којој се планинар креће одговара градијенту који </w:t>
      </w:r>
      <w:r w:rsidR="00161D63">
        <w:rPr>
          <w:rFonts w:eastAsiaTheme="minorEastAsia"/>
          <w:sz w:val="24"/>
          <w:szCs w:val="24"/>
          <w:lang w:val="sr-Cyrl-RS"/>
        </w:rPr>
        <w:t>ћемо користити при израчунавању нових тежина потега</w:t>
      </w:r>
      <w:r>
        <w:rPr>
          <w:rFonts w:eastAsiaTheme="minorEastAsia"/>
          <w:sz w:val="24"/>
          <w:szCs w:val="24"/>
          <w:lang w:val="sr-Cyrl-RS"/>
        </w:rPr>
        <w:t>.</w:t>
      </w:r>
      <w:r w:rsidR="00595BCC">
        <w:rPr>
          <w:rFonts w:eastAsiaTheme="minorEastAsia"/>
          <w:sz w:val="24"/>
          <w:szCs w:val="24"/>
          <w:lang w:val="sr-Cyrl-RS"/>
        </w:rPr>
        <w:t xml:space="preserve"> Веће вредности означавају стрмије равни што значи да брже доводе до минимума</w:t>
      </w:r>
      <w:bookmarkStart w:id="5" w:name="_GoBack"/>
      <w:r w:rsidR="00126B8E">
        <w:rPr>
          <w:rFonts w:eastAsiaTheme="minorEastAsia"/>
          <w:sz w:val="24"/>
          <w:szCs w:val="24"/>
        </w:rPr>
        <w:t>[</w:t>
      </w:r>
      <w:bookmarkEnd w:id="5"/>
      <w:r w:rsidR="00441A4B">
        <w:rPr>
          <w:rFonts w:eastAsiaTheme="minorEastAsia"/>
          <w:sz w:val="24"/>
          <w:szCs w:val="24"/>
        </w:rPr>
        <w:t>2</w:t>
      </w:r>
      <w:r w:rsidR="00126B8E">
        <w:rPr>
          <w:rFonts w:eastAsiaTheme="minorEastAsia"/>
          <w:sz w:val="24"/>
          <w:szCs w:val="24"/>
        </w:rPr>
        <w:t>]</w:t>
      </w:r>
      <w:r w:rsidR="00595BCC">
        <w:rPr>
          <w:rFonts w:eastAsiaTheme="minorEastAsia"/>
          <w:sz w:val="24"/>
          <w:szCs w:val="24"/>
          <w:lang w:val="sr-Cyrl-RS"/>
        </w:rPr>
        <w:t>. Треба имати у виду да је у питању вишедимензиони простор тј. простор са онолико димензија колико има потега између два слоја па тај минимум не зависи само од кретања у једном правцу лево или десно као у случају дводимензионалног простора на слици</w:t>
      </w:r>
      <w:r w:rsidR="00D37D69">
        <w:rPr>
          <w:rFonts w:eastAsiaTheme="minorEastAsia"/>
          <w:sz w:val="24"/>
          <w:szCs w:val="24"/>
          <w:lang w:val="sr-Cyrl-RS"/>
        </w:rPr>
        <w:t xml:space="preserve"> </w:t>
      </w:r>
      <w:r w:rsidR="00C6690B">
        <w:rPr>
          <w:rFonts w:eastAsiaTheme="minorEastAsia"/>
          <w:sz w:val="24"/>
          <w:szCs w:val="24"/>
          <w:lang w:val="sr-Cyrl-RS"/>
        </w:rPr>
        <w:t>(Слика 2.14</w:t>
      </w:r>
      <w:r w:rsidR="00ED7FD6">
        <w:rPr>
          <w:rFonts w:eastAsiaTheme="minorEastAsia"/>
          <w:sz w:val="24"/>
          <w:szCs w:val="24"/>
          <w:lang w:val="sr-Cyrl-RS"/>
        </w:rPr>
        <w:t>)</w:t>
      </w:r>
      <w:r w:rsidR="00595BCC">
        <w:rPr>
          <w:rFonts w:eastAsiaTheme="minorEastAsia"/>
          <w:sz w:val="24"/>
          <w:szCs w:val="24"/>
          <w:lang w:val="sr-Cyrl-RS"/>
        </w:rPr>
        <w:t>.</w:t>
      </w:r>
      <w:r w:rsidR="00A63E84">
        <w:rPr>
          <w:rFonts w:eastAsiaTheme="minorEastAsia"/>
          <w:sz w:val="24"/>
          <w:szCs w:val="24"/>
          <w:lang w:val="sr-Cyrl-RS"/>
        </w:rPr>
        <w:t xml:space="preserve"> Ако пак за приказ проблема користимо тродимензионални простор где су хоризонтале осе (</w:t>
      </w:r>
      <w:r w:rsidR="00A63E84" w:rsidRPr="00A63E84">
        <w:rPr>
          <w:rFonts w:eastAsiaTheme="minorEastAsia"/>
          <w:i/>
          <w:sz w:val="24"/>
          <w:szCs w:val="24"/>
        </w:rPr>
        <w:t>x</w:t>
      </w:r>
      <w:r w:rsidR="00A63E84">
        <w:rPr>
          <w:rFonts w:eastAsiaTheme="minorEastAsia"/>
          <w:sz w:val="24"/>
          <w:szCs w:val="24"/>
        </w:rPr>
        <w:t xml:space="preserve"> </w:t>
      </w:r>
      <w:r w:rsidR="00A63E84">
        <w:rPr>
          <w:rFonts w:eastAsiaTheme="minorEastAsia"/>
          <w:sz w:val="24"/>
          <w:szCs w:val="24"/>
          <w:lang w:val="sr-Cyrl-RS"/>
        </w:rPr>
        <w:t xml:space="preserve">и </w:t>
      </w:r>
      <w:r w:rsidR="00A63E84" w:rsidRPr="00A63E84">
        <w:rPr>
          <w:rFonts w:eastAsiaTheme="minorEastAsia"/>
          <w:i/>
          <w:sz w:val="24"/>
          <w:szCs w:val="24"/>
          <w:lang w:val="sr-Latn-RS"/>
        </w:rPr>
        <w:t>z</w:t>
      </w:r>
      <w:r w:rsidR="00A63E84">
        <w:rPr>
          <w:rFonts w:eastAsiaTheme="minorEastAsia"/>
          <w:sz w:val="24"/>
          <w:szCs w:val="24"/>
          <w:lang w:val="sr-Cyrl-RS"/>
        </w:rPr>
        <w:t>) тежине два потега (</w:t>
      </w:r>
      <w:r w:rsidR="00A63E84">
        <w:rPr>
          <w:rFonts w:eastAsiaTheme="minorEastAsia"/>
          <w:i/>
          <w:sz w:val="24"/>
          <w:szCs w:val="24"/>
          <w:lang w:val="sr-Latn-RS"/>
        </w:rPr>
        <w:t>w</w:t>
      </w:r>
      <w:r w:rsidR="00A63E84">
        <w:rPr>
          <w:rFonts w:eastAsiaTheme="minorEastAsia"/>
          <w:i/>
          <w:sz w:val="24"/>
          <w:szCs w:val="24"/>
          <w:vertAlign w:val="subscript"/>
          <w:lang w:val="sr-Latn-RS"/>
        </w:rPr>
        <w:t>1</w:t>
      </w:r>
      <w:r w:rsidR="00A63E84">
        <w:rPr>
          <w:rFonts w:eastAsiaTheme="minorEastAsia"/>
          <w:sz w:val="24"/>
          <w:szCs w:val="24"/>
          <w:lang w:val="sr-Cyrl-RS"/>
        </w:rPr>
        <w:t xml:space="preserve"> и </w:t>
      </w:r>
      <w:r w:rsidR="00A63E84" w:rsidRPr="00A63E84">
        <w:rPr>
          <w:rFonts w:eastAsiaTheme="minorEastAsia"/>
          <w:i/>
          <w:sz w:val="24"/>
          <w:szCs w:val="24"/>
          <w:lang w:val="sr-Latn-RS"/>
        </w:rPr>
        <w:t>w</w:t>
      </w:r>
      <w:r w:rsidR="00A63E84">
        <w:rPr>
          <w:rFonts w:eastAsiaTheme="minorEastAsia"/>
          <w:i/>
          <w:sz w:val="24"/>
          <w:szCs w:val="24"/>
          <w:vertAlign w:val="subscript"/>
          <w:lang w:val="sr-Latn-RS"/>
        </w:rPr>
        <w:t>2</w:t>
      </w:r>
      <w:r w:rsidR="00A63E84">
        <w:rPr>
          <w:rFonts w:eastAsiaTheme="minorEastAsia"/>
          <w:sz w:val="24"/>
          <w:szCs w:val="24"/>
          <w:lang w:val="sr-Cyrl-RS"/>
        </w:rPr>
        <w:t>), а вертикална оса</w:t>
      </w:r>
      <w:r w:rsidR="00A63E84">
        <w:rPr>
          <w:rFonts w:eastAsiaTheme="minorEastAsia"/>
          <w:sz w:val="24"/>
          <w:szCs w:val="24"/>
        </w:rPr>
        <w:t xml:space="preserve"> </w:t>
      </w:r>
      <w:r w:rsidR="00A63E84">
        <w:rPr>
          <w:rFonts w:eastAsiaTheme="minorEastAsia"/>
          <w:i/>
          <w:sz w:val="24"/>
          <w:szCs w:val="24"/>
        </w:rPr>
        <w:t>y</w:t>
      </w:r>
      <w:r w:rsidR="00A63E84">
        <w:rPr>
          <w:rFonts w:eastAsiaTheme="minorEastAsia"/>
          <w:sz w:val="24"/>
          <w:szCs w:val="24"/>
          <w:lang w:val="sr-Cyrl-RS"/>
        </w:rPr>
        <w:t xml:space="preserve"> представља грешку на излазу (</w:t>
      </w:r>
      <w:r w:rsidR="00A63E84" w:rsidRPr="00A63E84">
        <w:rPr>
          <w:rFonts w:eastAsiaTheme="minorEastAsia"/>
          <w:i/>
          <w:sz w:val="24"/>
          <w:szCs w:val="24"/>
          <w:lang w:val="sr-Cyrl-RS"/>
        </w:rPr>
        <w:t>error = answer – guess</w:t>
      </w:r>
      <w:r w:rsidR="00A63E84">
        <w:rPr>
          <w:rFonts w:eastAsiaTheme="minorEastAsia"/>
          <w:sz w:val="24"/>
          <w:szCs w:val="24"/>
          <w:lang w:val="sr-Cyrl-RS"/>
        </w:rPr>
        <w:t>) добијамо ситуацију као у</w:t>
      </w:r>
      <w:r w:rsidR="00D37D69">
        <w:rPr>
          <w:rFonts w:eastAsiaTheme="minorEastAsia"/>
          <w:sz w:val="24"/>
          <w:szCs w:val="24"/>
          <w:lang w:val="sr-Cyrl-RS"/>
        </w:rPr>
        <w:t xml:space="preserve"> примеру са планинаро</w:t>
      </w:r>
      <w:r w:rsidR="00A63E84">
        <w:rPr>
          <w:rFonts w:eastAsiaTheme="minorEastAsia"/>
          <w:sz w:val="24"/>
          <w:szCs w:val="24"/>
          <w:lang w:val="sr-Cyrl-RS"/>
        </w:rPr>
        <w:t>м.</w:t>
      </w:r>
      <w:r w:rsidR="00161D63">
        <w:rPr>
          <w:rFonts w:eastAsiaTheme="minorEastAsia"/>
          <w:sz w:val="24"/>
          <w:szCs w:val="24"/>
          <w:lang w:val="sr-Cyrl-RS"/>
        </w:rPr>
        <w:t xml:space="preserve"> </w:t>
      </w:r>
    </w:p>
    <w:p w:rsidR="001C55A9" w:rsidRDefault="001C55A9" w:rsidP="00AC4A11">
      <w:pPr>
        <w:jc w:val="both"/>
        <w:rPr>
          <w:rFonts w:eastAsiaTheme="minorEastAsia"/>
          <w:sz w:val="24"/>
          <w:szCs w:val="24"/>
          <w:lang w:val="sr-Latn-RS"/>
        </w:rPr>
      </w:pPr>
    </w:p>
    <w:p w:rsidR="001C55A9" w:rsidRDefault="001C55A9" w:rsidP="001C55A9">
      <w:pPr>
        <w:jc w:val="center"/>
        <w:rPr>
          <w:rFonts w:eastAsiaTheme="minorEastAsia"/>
          <w:sz w:val="24"/>
          <w:szCs w:val="24"/>
          <w:lang w:val="sr-Latn-RS"/>
        </w:rPr>
      </w:pPr>
      <w:r>
        <w:rPr>
          <w:rFonts w:eastAsiaTheme="minorEastAsia"/>
          <w:sz w:val="24"/>
          <w:szCs w:val="24"/>
          <w:lang w:val="sr-Latn-RS"/>
        </w:rPr>
        <w:lastRenderedPageBreak/>
        <w:t xml:space="preserve">   </w:t>
      </w:r>
      <w:r w:rsidR="00126B8E">
        <w:rPr>
          <w:rFonts w:eastAsiaTheme="minorEastAsia"/>
          <w:sz w:val="24"/>
          <w:szCs w:val="24"/>
          <w:lang w:val="sr-Latn-R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5pt;height:168.5pt">
            <v:imagedata r:id="rId26" o:title="Bez naslova"/>
          </v:shape>
        </w:pict>
      </w:r>
    </w:p>
    <w:p w:rsidR="001C55A9" w:rsidRPr="00AC661E" w:rsidRDefault="009A587C" w:rsidP="001C55A9">
      <w:pPr>
        <w:jc w:val="center"/>
        <w:rPr>
          <w:rFonts w:eastAsiaTheme="minorEastAsia"/>
          <w:lang w:val="sr-Latn-RS"/>
        </w:rPr>
      </w:pPr>
      <w:r>
        <w:rPr>
          <w:rFonts w:eastAsiaTheme="minorEastAsia"/>
          <w:lang w:val="sr-Cyrl-RS"/>
        </w:rPr>
        <w:t>Слика 2.1</w:t>
      </w:r>
      <w:r w:rsidR="00C6690B">
        <w:rPr>
          <w:rFonts w:eastAsiaTheme="minorEastAsia"/>
          <w:lang w:val="sr-Cyrl-RS"/>
        </w:rPr>
        <w:t>2</w:t>
      </w:r>
      <w:r w:rsidR="001C55A9">
        <w:rPr>
          <w:rFonts w:eastAsiaTheme="minorEastAsia"/>
          <w:lang w:val="sr-Cyrl-RS"/>
        </w:rPr>
        <w:t xml:space="preserve"> У</w:t>
      </w:r>
      <w:r w:rsidR="00AC661E">
        <w:rPr>
          <w:rFonts w:eastAsiaTheme="minorEastAsia"/>
          <w:lang w:val="sr-Cyrl-RS"/>
        </w:rPr>
        <w:t>тицај промена тежина потега на грешку</w:t>
      </w:r>
    </w:p>
    <w:p w:rsidR="001C55A9" w:rsidRPr="001C55A9" w:rsidRDefault="001C55A9" w:rsidP="00AC4A11">
      <w:pPr>
        <w:jc w:val="both"/>
        <w:rPr>
          <w:rFonts w:eastAsiaTheme="minorEastAsia"/>
          <w:sz w:val="24"/>
          <w:szCs w:val="24"/>
          <w:lang w:val="sr-Latn-RS"/>
        </w:rPr>
      </w:pPr>
    </w:p>
    <w:p w:rsidR="00595BCC" w:rsidRDefault="00161D63" w:rsidP="00D37D69">
      <w:pPr>
        <w:ind w:firstLine="720"/>
        <w:jc w:val="both"/>
        <w:rPr>
          <w:rFonts w:eastAsiaTheme="minorEastAsia"/>
          <w:sz w:val="24"/>
          <w:szCs w:val="24"/>
          <w:lang w:val="sr-Latn-RS"/>
        </w:rPr>
      </w:pPr>
      <w:r>
        <w:rPr>
          <w:rFonts w:eastAsiaTheme="minorEastAsia"/>
          <w:sz w:val="24"/>
          <w:szCs w:val="24"/>
          <w:lang w:val="sr-Cyrl-RS"/>
        </w:rPr>
        <w:t>За представљање градијента ћемо да користимо вектор са онолико вредности колико има димензија наш простор што, као што је већ речено, зависи од броја потега између два слоја. На основу тежине сваког од елемената овог вектора се одређује који има највише утицаја на одређивање пута до подножја.</w:t>
      </w:r>
      <w:r w:rsidR="00595BCC">
        <w:rPr>
          <w:rFonts w:eastAsiaTheme="minorEastAsia"/>
          <w:sz w:val="24"/>
          <w:szCs w:val="24"/>
          <w:lang w:val="sr-Cyrl-RS"/>
        </w:rPr>
        <w:t xml:space="preserve"> А на основу знака се одређује у ком смеру треба да се креће планинар тј. да ли тежина треба да се смањи или повећа.</w:t>
      </w:r>
    </w:p>
    <w:p w:rsidR="00971CCF" w:rsidRDefault="00971CCF" w:rsidP="00D37D69">
      <w:pPr>
        <w:ind w:firstLine="720"/>
        <w:jc w:val="both"/>
        <w:rPr>
          <w:rFonts w:eastAsiaTheme="minorEastAsia"/>
          <w:sz w:val="24"/>
          <w:szCs w:val="24"/>
          <w:lang w:val="sr-Cyrl-RS"/>
        </w:rPr>
      </w:pPr>
      <w:r>
        <w:rPr>
          <w:rFonts w:eastAsiaTheme="minorEastAsia"/>
          <w:sz w:val="24"/>
          <w:szCs w:val="24"/>
          <w:lang w:val="sr-Cyrl-RS"/>
        </w:rPr>
        <w:t xml:space="preserve">Често се учење а са њим и одређивање тежина потега између чворова врши </w:t>
      </w:r>
      <w:r w:rsidR="00161D63">
        <w:rPr>
          <w:rFonts w:eastAsiaTheme="minorEastAsia"/>
          <w:sz w:val="24"/>
          <w:szCs w:val="24"/>
          <w:lang w:val="sr-Cyrl-RS"/>
        </w:rPr>
        <w:t xml:space="preserve">тако што </w:t>
      </w:r>
      <w:r>
        <w:rPr>
          <w:rFonts w:eastAsiaTheme="minorEastAsia"/>
          <w:sz w:val="24"/>
          <w:szCs w:val="24"/>
          <w:lang w:val="sr-Cyrl-RS"/>
        </w:rPr>
        <w:t>се подаци за учење мешају и деле у блокове</w:t>
      </w:r>
      <w:r w:rsidR="00AC661E">
        <w:rPr>
          <w:rFonts w:eastAsiaTheme="minorEastAsia"/>
          <w:sz w:val="24"/>
          <w:szCs w:val="24"/>
          <w:lang w:val="sr-Latn-RS"/>
        </w:rPr>
        <w:t xml:space="preserve">. </w:t>
      </w:r>
      <w:r w:rsidR="00AC661E">
        <w:rPr>
          <w:rFonts w:eastAsiaTheme="minorEastAsia"/>
          <w:sz w:val="24"/>
          <w:szCs w:val="24"/>
          <w:lang w:val="sr-Cyrl-RS"/>
        </w:rPr>
        <w:t xml:space="preserve">Блок или </w:t>
      </w:r>
      <w:r w:rsidR="00AC661E">
        <w:rPr>
          <w:rFonts w:eastAsiaTheme="minorEastAsia"/>
          <w:i/>
          <w:sz w:val="24"/>
          <w:szCs w:val="24"/>
        </w:rPr>
        <w:t xml:space="preserve">batch </w:t>
      </w:r>
      <w:r w:rsidR="00AC661E">
        <w:rPr>
          <w:rFonts w:eastAsiaTheme="minorEastAsia"/>
          <w:sz w:val="24"/>
          <w:szCs w:val="24"/>
          <w:lang w:val="sr-Cyrl-RS"/>
        </w:rPr>
        <w:t>се састоји од одређеног броја података</w:t>
      </w:r>
      <w:r w:rsidR="00C91DEB">
        <w:rPr>
          <w:rFonts w:eastAsiaTheme="minorEastAsia"/>
          <w:sz w:val="24"/>
          <w:szCs w:val="24"/>
          <w:lang w:val="sr-Cyrl-RS"/>
        </w:rPr>
        <w:t>.</w:t>
      </w:r>
      <w:r w:rsidR="00B332E7">
        <w:rPr>
          <w:rFonts w:eastAsiaTheme="minorEastAsia"/>
          <w:sz w:val="24"/>
          <w:szCs w:val="24"/>
        </w:rPr>
        <w:t xml:space="preserve"> </w:t>
      </w:r>
      <w:r w:rsidR="00AC661E">
        <w:rPr>
          <w:rFonts w:eastAsiaTheme="minorEastAsia"/>
          <w:sz w:val="24"/>
          <w:szCs w:val="24"/>
          <w:lang w:val="sr-Cyrl-RS"/>
        </w:rPr>
        <w:t xml:space="preserve">Уместо да се за сваки од података одређује промена тежина и </w:t>
      </w:r>
      <w:r w:rsidR="00AC661E">
        <w:rPr>
          <w:rFonts w:eastAsiaTheme="minorEastAsia"/>
          <w:i/>
          <w:sz w:val="24"/>
          <w:szCs w:val="24"/>
          <w:lang w:val="sr-Latn-RS"/>
        </w:rPr>
        <w:t>bias</w:t>
      </w:r>
      <w:r w:rsidR="00AC661E">
        <w:rPr>
          <w:rFonts w:eastAsiaTheme="minorEastAsia"/>
          <w:sz w:val="24"/>
          <w:szCs w:val="24"/>
        </w:rPr>
        <w:t>-</w:t>
      </w:r>
      <w:r w:rsidR="00AC661E">
        <w:rPr>
          <w:rFonts w:eastAsiaTheme="minorEastAsia"/>
          <w:sz w:val="24"/>
          <w:szCs w:val="24"/>
          <w:lang w:val="sr-Cyrl-RS"/>
        </w:rPr>
        <w:t xml:space="preserve">а, овде се </w:t>
      </w:r>
      <w:r w:rsidR="00995EF8">
        <w:rPr>
          <w:rFonts w:eastAsiaTheme="minorEastAsia"/>
          <w:sz w:val="24"/>
          <w:szCs w:val="24"/>
          <w:lang w:val="sr-Cyrl-RS"/>
        </w:rPr>
        <w:t xml:space="preserve">саберу све промене за сваки од податка у блоку и одреди се једна вредност промене </w:t>
      </w:r>
      <w:r w:rsidR="00995EF8">
        <w:rPr>
          <w:rFonts w:eastAsiaTheme="minorEastAsia"/>
          <w:i/>
          <w:sz w:val="24"/>
          <w:szCs w:val="24"/>
          <w:lang w:val="sr-Latn-RS"/>
        </w:rPr>
        <w:t>bias</w:t>
      </w:r>
      <w:r w:rsidR="00995EF8">
        <w:rPr>
          <w:rFonts w:eastAsiaTheme="minorEastAsia"/>
          <w:i/>
          <w:sz w:val="24"/>
          <w:szCs w:val="24"/>
        </w:rPr>
        <w:t>-</w:t>
      </w:r>
      <w:r w:rsidR="00995EF8">
        <w:rPr>
          <w:rFonts w:eastAsiaTheme="minorEastAsia"/>
          <w:sz w:val="24"/>
          <w:szCs w:val="24"/>
          <w:lang w:val="sr-Cyrl-RS"/>
        </w:rPr>
        <w:t>а и тежина и онда примени на систем. Тако да се на пут до минимума долази инкрементално у више корака</w:t>
      </w:r>
      <w:r w:rsidR="00093047">
        <w:rPr>
          <w:rFonts w:eastAsiaTheme="minorEastAsia"/>
          <w:sz w:val="24"/>
          <w:szCs w:val="24"/>
          <w:lang w:val="sr-Cyrl-RS"/>
        </w:rPr>
        <w:t xml:space="preserve"> (Сл</w:t>
      </w:r>
      <w:r w:rsidR="009A587C">
        <w:rPr>
          <w:rFonts w:eastAsiaTheme="minorEastAsia"/>
          <w:sz w:val="24"/>
          <w:szCs w:val="24"/>
          <w:lang w:val="sr-Cyrl-RS"/>
        </w:rPr>
        <w:t>ика 2.1</w:t>
      </w:r>
      <w:r w:rsidR="00C6690B">
        <w:rPr>
          <w:rFonts w:eastAsiaTheme="minorEastAsia"/>
          <w:sz w:val="24"/>
          <w:szCs w:val="24"/>
          <w:lang w:val="sr-Cyrl-RS"/>
        </w:rPr>
        <w:t>3</w:t>
      </w:r>
      <w:r w:rsidR="0001404F">
        <w:rPr>
          <w:rFonts w:eastAsiaTheme="minorEastAsia"/>
          <w:sz w:val="24"/>
          <w:szCs w:val="24"/>
          <w:lang w:val="sr-Cyrl-RS"/>
        </w:rPr>
        <w:t>)</w:t>
      </w:r>
      <w:r w:rsidR="00995EF8">
        <w:rPr>
          <w:rFonts w:eastAsiaTheme="minorEastAsia"/>
          <w:sz w:val="24"/>
          <w:szCs w:val="24"/>
          <w:lang w:val="sr-Cyrl-RS"/>
        </w:rPr>
        <w:t>.</w:t>
      </w:r>
      <w:r w:rsidR="00B332E7">
        <w:rPr>
          <w:rFonts w:eastAsiaTheme="minorEastAsia"/>
          <w:sz w:val="24"/>
          <w:szCs w:val="24"/>
        </w:rPr>
        <w:t>[</w:t>
      </w:r>
      <w:r w:rsidR="00441A4B">
        <w:rPr>
          <w:rFonts w:eastAsiaTheme="minorEastAsia"/>
          <w:sz w:val="24"/>
          <w:szCs w:val="24"/>
        </w:rPr>
        <w:t>3</w:t>
      </w:r>
      <w:r w:rsidR="00B332E7">
        <w:rPr>
          <w:rFonts w:eastAsiaTheme="minorEastAsia"/>
          <w:sz w:val="24"/>
          <w:szCs w:val="24"/>
        </w:rPr>
        <w:t>]</w:t>
      </w:r>
    </w:p>
    <w:p w:rsidR="00E26FAB" w:rsidRPr="00E26FAB" w:rsidRDefault="00E26FAB" w:rsidP="00AC4A11">
      <w:pPr>
        <w:jc w:val="both"/>
        <w:rPr>
          <w:rFonts w:eastAsiaTheme="minorEastAsia"/>
          <w:sz w:val="24"/>
          <w:szCs w:val="24"/>
          <w:lang w:val="sr-Cyrl-RS"/>
        </w:rPr>
      </w:pPr>
    </w:p>
    <w:p w:rsidR="00C91DEB" w:rsidRDefault="00C91DEB" w:rsidP="00AC4A11">
      <w:pPr>
        <w:jc w:val="both"/>
        <w:rPr>
          <w:rFonts w:eastAsiaTheme="minorEastAsia"/>
          <w:sz w:val="24"/>
          <w:szCs w:val="24"/>
          <w:lang w:val="sr-Cyrl-RS"/>
        </w:rPr>
      </w:pPr>
      <w:r w:rsidRPr="00C91DEB">
        <w:rPr>
          <w:rFonts w:eastAsiaTheme="minorEastAsia"/>
          <w:noProof/>
          <w:sz w:val="24"/>
          <w:szCs w:val="24"/>
          <w:lang w:val="sr-Latn-RS" w:eastAsia="sr-Latn-RS"/>
        </w:rPr>
        <w:drawing>
          <wp:inline distT="0" distB="0" distL="0" distR="0" wp14:anchorId="3F560460" wp14:editId="61F2A0E7">
            <wp:extent cx="2969200" cy="2090057"/>
            <wp:effectExtent l="0" t="0" r="317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70193" cy="2090756"/>
                    </a:xfrm>
                    <a:prstGeom prst="rect">
                      <a:avLst/>
                    </a:prstGeom>
                  </pic:spPr>
                </pic:pic>
              </a:graphicData>
            </a:graphic>
          </wp:inline>
        </w:drawing>
      </w:r>
      <w:r w:rsidRPr="00C91DEB">
        <w:rPr>
          <w:rFonts w:eastAsiaTheme="minorEastAsia"/>
          <w:noProof/>
          <w:sz w:val="24"/>
          <w:szCs w:val="24"/>
          <w:lang w:val="sr-Latn-RS" w:eastAsia="sr-Latn-RS"/>
        </w:rPr>
        <w:drawing>
          <wp:inline distT="0" distB="0" distL="0" distR="0" wp14:anchorId="3413A971" wp14:editId="715820A0">
            <wp:extent cx="2888798" cy="20955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94416" cy="2099576"/>
                    </a:xfrm>
                    <a:prstGeom prst="rect">
                      <a:avLst/>
                    </a:prstGeom>
                  </pic:spPr>
                </pic:pic>
              </a:graphicData>
            </a:graphic>
          </wp:inline>
        </w:drawing>
      </w:r>
    </w:p>
    <w:p w:rsidR="00C91DEB" w:rsidRPr="00E26FAB" w:rsidRDefault="00C91DEB" w:rsidP="00C91DEB">
      <w:pPr>
        <w:jc w:val="center"/>
        <w:rPr>
          <w:rFonts w:eastAsiaTheme="minorEastAsia"/>
          <w:szCs w:val="24"/>
          <w:lang w:val="sr-Cyrl-RS"/>
        </w:rPr>
      </w:pPr>
      <w:r>
        <w:rPr>
          <w:rFonts w:eastAsiaTheme="minorEastAsia"/>
          <w:szCs w:val="24"/>
          <w:lang w:val="sr-Cyrl-RS"/>
        </w:rPr>
        <w:t xml:space="preserve">Слика </w:t>
      </w:r>
      <w:r w:rsidR="00E26FAB">
        <w:rPr>
          <w:rFonts w:eastAsiaTheme="minorEastAsia"/>
          <w:szCs w:val="24"/>
          <w:lang w:val="sr-Cyrl-CS"/>
        </w:rPr>
        <w:t>2</w:t>
      </w:r>
      <w:r>
        <w:rPr>
          <w:rFonts w:eastAsiaTheme="minorEastAsia"/>
          <w:szCs w:val="24"/>
          <w:lang w:val="sr-Latn-RS"/>
        </w:rPr>
        <w:t>.</w:t>
      </w:r>
      <w:r w:rsidR="009A587C">
        <w:rPr>
          <w:rFonts w:eastAsiaTheme="minorEastAsia"/>
          <w:szCs w:val="24"/>
          <w:lang w:val="sr-Cyrl-CS"/>
        </w:rPr>
        <w:t>1</w:t>
      </w:r>
      <w:r w:rsidR="00C6690B">
        <w:rPr>
          <w:rFonts w:eastAsiaTheme="minorEastAsia"/>
          <w:szCs w:val="24"/>
          <w:lang w:val="sr-Cyrl-CS"/>
        </w:rPr>
        <w:t>3</w:t>
      </w:r>
      <w:r w:rsidR="009A587C">
        <w:rPr>
          <w:rFonts w:eastAsiaTheme="minorEastAsia"/>
          <w:szCs w:val="24"/>
          <w:lang w:val="sr-Cyrl-CS"/>
        </w:rPr>
        <w:t xml:space="preserve"> </w:t>
      </w:r>
      <w:r w:rsidR="00E26FAB">
        <w:rPr>
          <w:rFonts w:eastAsiaTheme="minorEastAsia"/>
          <w:szCs w:val="24"/>
          <w:lang w:val="sr-Cyrl-RS"/>
        </w:rPr>
        <w:t>Долазак до резултата учењем над свим подацима и над подацима подељених у групе</w:t>
      </w:r>
    </w:p>
    <w:p w:rsidR="00C91DEB" w:rsidRPr="00C91DEB" w:rsidRDefault="00C91DEB" w:rsidP="00C91DEB">
      <w:pPr>
        <w:jc w:val="center"/>
        <w:rPr>
          <w:rFonts w:eastAsiaTheme="minorEastAsia"/>
          <w:szCs w:val="24"/>
          <w:lang w:val="sr-Cyrl-RS"/>
        </w:rPr>
      </w:pPr>
    </w:p>
    <w:p w:rsidR="00DF14CA" w:rsidRPr="00DF14CA" w:rsidRDefault="003314BA" w:rsidP="00D37D69">
      <w:pPr>
        <w:ind w:firstLine="720"/>
        <w:jc w:val="both"/>
        <w:rPr>
          <w:rFonts w:eastAsiaTheme="minorEastAsia"/>
          <w:sz w:val="24"/>
          <w:szCs w:val="24"/>
          <w:lang w:val="sr-Cyrl-RS"/>
        </w:rPr>
      </w:pPr>
      <w:r>
        <w:rPr>
          <w:rFonts w:eastAsiaTheme="minorEastAsia"/>
          <w:sz w:val="24"/>
          <w:szCs w:val="24"/>
          <w:lang w:val="sr-Cyrl-RS"/>
        </w:rPr>
        <w:t>Нови проблем настаје ако на тој истој планини има више долина од којих сваки пут води навише што одговара локалном минимуму неке сложене функције. И ако ово подсећа на најнижу тачку рељефа она то није. Да би се избегло да планинар стално запиње у ту исту долину тре</w:t>
      </w:r>
      <w:r w:rsidR="00792DB8">
        <w:rPr>
          <w:rFonts w:eastAsiaTheme="minorEastAsia"/>
          <w:sz w:val="24"/>
          <w:szCs w:val="24"/>
          <w:lang w:val="sr-Cyrl-RS"/>
        </w:rPr>
        <w:t>ба узети различите почетне тачк</w:t>
      </w:r>
      <w:r w:rsidR="00792DB8">
        <w:rPr>
          <w:rFonts w:eastAsiaTheme="minorEastAsia"/>
          <w:sz w:val="24"/>
          <w:szCs w:val="24"/>
        </w:rPr>
        <w:t>e</w:t>
      </w:r>
      <w:r w:rsidR="00DF14CA">
        <w:rPr>
          <w:rFonts w:eastAsiaTheme="minorEastAsia"/>
          <w:sz w:val="24"/>
          <w:szCs w:val="24"/>
          <w:lang w:val="sr-Cyrl-RS"/>
        </w:rPr>
        <w:t>, у случају неуронске мреже то значи узимање различитих почетних вредности тежина.</w:t>
      </w:r>
    </w:p>
    <w:p w:rsidR="00E26FAB" w:rsidRDefault="00E26FAB" w:rsidP="00AC4A11">
      <w:pPr>
        <w:jc w:val="both"/>
        <w:rPr>
          <w:rFonts w:eastAsiaTheme="minorEastAsia"/>
          <w:sz w:val="24"/>
          <w:szCs w:val="24"/>
          <w:lang w:val="sr-Cyrl-RS"/>
        </w:rPr>
      </w:pPr>
    </w:p>
    <w:p w:rsidR="00BD2DAD" w:rsidRDefault="00BD2DAD" w:rsidP="00BD2DAD">
      <w:pPr>
        <w:jc w:val="center"/>
        <w:rPr>
          <w:rFonts w:eastAsiaTheme="minorEastAsia"/>
          <w:sz w:val="24"/>
          <w:szCs w:val="24"/>
          <w:lang w:val="sr-Latn-CS"/>
        </w:rPr>
      </w:pPr>
      <w:r>
        <w:rPr>
          <w:rFonts w:eastAsiaTheme="minorEastAsia"/>
          <w:noProof/>
          <w:sz w:val="24"/>
          <w:szCs w:val="24"/>
          <w:lang w:val="sr-Latn-RS" w:eastAsia="sr-Latn-RS"/>
        </w:rPr>
        <w:lastRenderedPageBreak/>
        <w:drawing>
          <wp:inline distT="0" distB="0" distL="0" distR="0" wp14:anchorId="5CE88C64" wp14:editId="605EB251">
            <wp:extent cx="3461657" cy="260989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2135" cy="2610254"/>
                    </a:xfrm>
                    <a:prstGeom prst="rect">
                      <a:avLst/>
                    </a:prstGeom>
                    <a:noFill/>
                    <a:ln>
                      <a:noFill/>
                    </a:ln>
                  </pic:spPr>
                </pic:pic>
              </a:graphicData>
            </a:graphic>
          </wp:inline>
        </w:drawing>
      </w:r>
    </w:p>
    <w:p w:rsidR="00BD2DAD" w:rsidRPr="00E26FAB" w:rsidRDefault="00BD2DAD" w:rsidP="00BD2DAD">
      <w:pPr>
        <w:jc w:val="center"/>
        <w:rPr>
          <w:rFonts w:eastAsiaTheme="minorEastAsia"/>
          <w:szCs w:val="24"/>
          <w:lang w:val="sr-Cyrl-RS"/>
        </w:rPr>
      </w:pPr>
      <w:r>
        <w:rPr>
          <w:rFonts w:eastAsiaTheme="minorEastAsia"/>
          <w:szCs w:val="24"/>
          <w:lang w:val="sr-Cyrl-RS"/>
        </w:rPr>
        <w:t xml:space="preserve">Слика </w:t>
      </w:r>
      <w:r w:rsidR="009A587C">
        <w:rPr>
          <w:rFonts w:eastAsiaTheme="minorEastAsia"/>
          <w:szCs w:val="24"/>
          <w:lang w:val="sr-Cyrl-RS"/>
        </w:rPr>
        <w:t>2.1</w:t>
      </w:r>
      <w:r w:rsidR="00C6690B">
        <w:rPr>
          <w:rFonts w:eastAsiaTheme="minorEastAsia"/>
          <w:szCs w:val="24"/>
          <w:lang w:val="sr-Cyrl-RS"/>
        </w:rPr>
        <w:t>4</w:t>
      </w:r>
      <w:r w:rsidR="00E26FAB">
        <w:rPr>
          <w:rFonts w:eastAsiaTheme="minorEastAsia"/>
          <w:szCs w:val="24"/>
          <w:lang w:val="sr-Cyrl-RS"/>
        </w:rPr>
        <w:t xml:space="preserve"> Локални и прави минимум</w:t>
      </w:r>
    </w:p>
    <w:p w:rsidR="00BD2DAD" w:rsidRDefault="00BD2DAD" w:rsidP="00BD2DAD">
      <w:pPr>
        <w:jc w:val="center"/>
        <w:rPr>
          <w:rFonts w:eastAsiaTheme="minorEastAsia"/>
          <w:szCs w:val="24"/>
          <w:lang w:val="sr-Latn-RS"/>
        </w:rPr>
      </w:pPr>
    </w:p>
    <w:p w:rsidR="00347C1A" w:rsidRDefault="00347C1A" w:rsidP="00DE0C96">
      <w:pPr>
        <w:jc w:val="both"/>
        <w:rPr>
          <w:rFonts w:eastAsiaTheme="minorEastAsia"/>
          <w:sz w:val="24"/>
          <w:szCs w:val="24"/>
          <w:lang w:val="sr-Cyrl-RS"/>
        </w:rPr>
      </w:pPr>
      <w:r>
        <w:rPr>
          <w:rFonts w:eastAsiaTheme="minorEastAsia"/>
          <w:sz w:val="24"/>
          <w:szCs w:val="24"/>
          <w:lang w:val="sr-Cyrl-RS"/>
        </w:rPr>
        <w:t>Ситуација у којој се из неке произвољне тачке долази до локалног ми</w:t>
      </w:r>
      <w:r w:rsidR="009A587C">
        <w:rPr>
          <w:rFonts w:eastAsiaTheme="minorEastAsia"/>
          <w:sz w:val="24"/>
          <w:szCs w:val="24"/>
          <w:lang w:val="sr-Cyrl-RS"/>
        </w:rPr>
        <w:t>нимума приказана је на слици 2.1</w:t>
      </w:r>
      <w:r w:rsidR="00C6690B">
        <w:rPr>
          <w:rFonts w:eastAsiaTheme="minorEastAsia"/>
          <w:sz w:val="24"/>
          <w:szCs w:val="24"/>
          <w:lang w:val="sr-Cyrl-RS"/>
        </w:rPr>
        <w:t>4</w:t>
      </w:r>
      <w:r>
        <w:rPr>
          <w:rFonts w:eastAsiaTheme="minorEastAsia"/>
          <w:sz w:val="24"/>
          <w:szCs w:val="24"/>
          <w:lang w:val="sr-Cyrl-RS"/>
        </w:rPr>
        <w:t>.</w:t>
      </w:r>
    </w:p>
    <w:p w:rsidR="00505FBC" w:rsidRPr="00505FBC" w:rsidRDefault="00505FBC" w:rsidP="00D37D69">
      <w:pPr>
        <w:ind w:firstLine="720"/>
        <w:jc w:val="both"/>
        <w:rPr>
          <w:rFonts w:eastAsiaTheme="minorEastAsia"/>
          <w:sz w:val="24"/>
          <w:szCs w:val="24"/>
          <w:lang w:val="sr-Cyrl-RS"/>
        </w:rPr>
      </w:pPr>
      <w:r>
        <w:rPr>
          <w:rFonts w:eastAsiaTheme="minorEastAsia"/>
          <w:sz w:val="24"/>
          <w:szCs w:val="24"/>
          <w:lang w:val="sr-Cyrl-RS"/>
        </w:rPr>
        <w:t xml:space="preserve">Разликујемо више </w:t>
      </w:r>
      <w:r w:rsidR="0001404F">
        <w:rPr>
          <w:rFonts w:eastAsiaTheme="minorEastAsia"/>
          <w:sz w:val="24"/>
          <w:szCs w:val="24"/>
          <w:lang w:val="sr-Cyrl-RS"/>
        </w:rPr>
        <w:t>метода</w:t>
      </w:r>
      <w:r>
        <w:rPr>
          <w:rFonts w:eastAsiaTheme="minorEastAsia"/>
          <w:sz w:val="24"/>
          <w:szCs w:val="24"/>
          <w:lang w:val="sr-Cyrl-RS"/>
        </w:rPr>
        <w:t xml:space="preserve"> за одређивање грешке при </w:t>
      </w:r>
      <w:r w:rsidR="0001404F">
        <w:rPr>
          <w:rFonts w:eastAsiaTheme="minorEastAsia"/>
          <w:sz w:val="24"/>
          <w:szCs w:val="24"/>
          <w:lang w:val="sr-Cyrl-RS"/>
        </w:rPr>
        <w:t>израчунавању</w:t>
      </w:r>
      <w:r>
        <w:rPr>
          <w:rFonts w:eastAsiaTheme="minorEastAsia"/>
          <w:sz w:val="24"/>
          <w:szCs w:val="24"/>
          <w:lang w:val="sr-Cyrl-RS"/>
        </w:rPr>
        <w:t xml:space="preserve"> резултата. </w:t>
      </w:r>
      <w:r w:rsidR="0001404F">
        <w:rPr>
          <w:rFonts w:eastAsiaTheme="minorEastAsia"/>
          <w:sz w:val="24"/>
          <w:szCs w:val="24"/>
          <w:lang w:val="sr-Cyrl-RS"/>
        </w:rPr>
        <w:t>Свака од њих к</w:t>
      </w:r>
      <w:r w:rsidR="00DF14CA">
        <w:rPr>
          <w:rFonts w:eastAsiaTheme="minorEastAsia"/>
          <w:sz w:val="24"/>
          <w:szCs w:val="24"/>
          <w:lang w:val="sr-Cyrl-RS"/>
        </w:rPr>
        <w:t xml:space="preserve">реће од разлике добијене и очекиване вредности где се даље уз помоћ знака одређује шта даље са тежинама потега и </w:t>
      </w:r>
      <w:r w:rsidR="00DF14CA" w:rsidRPr="00DF14CA">
        <w:rPr>
          <w:rFonts w:eastAsiaTheme="minorEastAsia"/>
          <w:sz w:val="24"/>
          <w:szCs w:val="24"/>
        </w:rPr>
        <w:t>bias</w:t>
      </w:r>
      <w:r w:rsidR="00DF14CA">
        <w:rPr>
          <w:rFonts w:eastAsiaTheme="minorEastAsia"/>
          <w:sz w:val="24"/>
          <w:szCs w:val="24"/>
        </w:rPr>
        <w:t>-</w:t>
      </w:r>
      <w:r w:rsidR="00DF14CA">
        <w:rPr>
          <w:rFonts w:eastAsiaTheme="minorEastAsia"/>
          <w:sz w:val="24"/>
          <w:szCs w:val="24"/>
          <w:lang w:val="sr-Cyrl-RS"/>
        </w:rPr>
        <w:t xml:space="preserve">а. </w:t>
      </w:r>
      <w:r w:rsidRPr="00DF14CA">
        <w:rPr>
          <w:rFonts w:eastAsiaTheme="minorEastAsia"/>
          <w:sz w:val="24"/>
          <w:szCs w:val="24"/>
          <w:lang w:val="sr-Cyrl-RS"/>
        </w:rPr>
        <w:t>У</w:t>
      </w:r>
      <w:r>
        <w:rPr>
          <w:rFonts w:eastAsiaTheme="minorEastAsia"/>
          <w:sz w:val="24"/>
          <w:szCs w:val="24"/>
          <w:lang w:val="sr-Cyrl-RS"/>
        </w:rPr>
        <w:t xml:space="preserve"> зависности од методе израчунавања разликујемо следеће случајеве</w:t>
      </w:r>
      <w:r>
        <w:rPr>
          <w:rFonts w:eastAsiaTheme="minorEastAsia"/>
          <w:sz w:val="24"/>
          <w:szCs w:val="24"/>
        </w:rPr>
        <w:t>:</w:t>
      </w:r>
    </w:p>
    <w:p w:rsidR="0001404F" w:rsidRDefault="00BD2DAD" w:rsidP="00D37D69">
      <w:pPr>
        <w:ind w:firstLine="720"/>
        <w:jc w:val="both"/>
        <w:rPr>
          <w:rFonts w:eastAsiaTheme="minorEastAsia"/>
          <w:sz w:val="24"/>
          <w:szCs w:val="24"/>
          <w:lang w:val="sr-Cyrl-RS"/>
        </w:rPr>
      </w:pPr>
      <w:r w:rsidRPr="001A5C1B">
        <w:rPr>
          <w:rFonts w:eastAsiaTheme="minorEastAsia"/>
          <w:sz w:val="24"/>
          <w:szCs w:val="24"/>
          <w:lang w:val="sr-Cyrl-RS"/>
        </w:rPr>
        <w:t xml:space="preserve">Ако кренемо од тога да се грешка при раду система одређује као </w:t>
      </w:r>
      <w:r w:rsidR="00DF14CA">
        <w:rPr>
          <w:rFonts w:eastAsiaTheme="minorEastAsia"/>
          <w:sz w:val="24"/>
          <w:szCs w:val="24"/>
          <w:lang w:val="sr-Cyrl-RS"/>
        </w:rPr>
        <w:t xml:space="preserve">проста </w:t>
      </w:r>
      <w:r w:rsidRPr="001A5C1B">
        <w:rPr>
          <w:rFonts w:eastAsiaTheme="minorEastAsia"/>
          <w:sz w:val="24"/>
          <w:szCs w:val="24"/>
          <w:lang w:val="sr-Cyrl-RS"/>
        </w:rPr>
        <w:t xml:space="preserve">разлика циљане и добијене вредности може доћи до тога да сума свих грешака буде нула или приближно нули јер се оне међусобно </w:t>
      </w:r>
      <w:r w:rsidR="00BF03CC" w:rsidRPr="001A5C1B">
        <w:rPr>
          <w:rFonts w:eastAsiaTheme="minorEastAsia"/>
          <w:sz w:val="24"/>
          <w:szCs w:val="24"/>
          <w:lang w:val="sr-Cyrl-RS"/>
        </w:rPr>
        <w:t>поништавају тј. Сума свих негативних вредности грешке је приближна суми свих позитивних вредности грешке.</w:t>
      </w:r>
      <w:r w:rsidR="00DF14CA">
        <w:rPr>
          <w:rFonts w:eastAsiaTheme="minorEastAsia"/>
          <w:sz w:val="24"/>
          <w:szCs w:val="24"/>
          <w:lang w:val="sr-Cyrl-RS"/>
        </w:rPr>
        <w:t xml:space="preserve"> Укупна грешка ће да буде много мања од оне праве. Одавде се стварају услови за другу варијанту израчунавања грешке</w:t>
      </w:r>
      <w:r w:rsidR="0001404F">
        <w:rPr>
          <w:rFonts w:eastAsiaTheme="minorEastAsia"/>
          <w:sz w:val="24"/>
          <w:szCs w:val="24"/>
          <w:lang w:val="sr-Cyrl-RS"/>
        </w:rPr>
        <w:t xml:space="preserve">. </w:t>
      </w:r>
    </w:p>
    <w:p w:rsidR="00505FBC" w:rsidRPr="001A5C1B" w:rsidRDefault="0001404F" w:rsidP="00D37D69">
      <w:pPr>
        <w:ind w:firstLine="720"/>
        <w:jc w:val="both"/>
        <w:rPr>
          <w:rFonts w:eastAsiaTheme="minorEastAsia"/>
          <w:sz w:val="24"/>
          <w:szCs w:val="24"/>
          <w:lang w:val="sr-Cyrl-RS"/>
        </w:rPr>
      </w:pPr>
      <w:r>
        <w:rPr>
          <w:rFonts w:eastAsiaTheme="minorEastAsia"/>
          <w:sz w:val="24"/>
          <w:szCs w:val="24"/>
          <w:lang w:val="sr-Cyrl-RS"/>
        </w:rPr>
        <w:t>Други метод укључује</w:t>
      </w:r>
      <w:r w:rsidR="00DF14CA">
        <w:rPr>
          <w:rFonts w:eastAsiaTheme="minorEastAsia"/>
          <w:sz w:val="24"/>
          <w:szCs w:val="24"/>
          <w:lang w:val="sr-Cyrl-RS"/>
        </w:rPr>
        <w:t xml:space="preserve"> сабира</w:t>
      </w:r>
      <w:r>
        <w:rPr>
          <w:rFonts w:eastAsiaTheme="minorEastAsia"/>
          <w:sz w:val="24"/>
          <w:szCs w:val="24"/>
          <w:lang w:val="sr-Cyrl-RS"/>
        </w:rPr>
        <w:t>ње</w:t>
      </w:r>
      <w:r w:rsidR="00DF14CA">
        <w:rPr>
          <w:rFonts w:eastAsiaTheme="minorEastAsia"/>
          <w:sz w:val="24"/>
          <w:szCs w:val="24"/>
          <w:lang w:val="sr-Cyrl-RS"/>
        </w:rPr>
        <w:t xml:space="preserve"> апсолутне вредности разлика</w:t>
      </w:r>
      <w:r>
        <w:rPr>
          <w:rFonts w:eastAsiaTheme="minorEastAsia"/>
          <w:sz w:val="24"/>
          <w:szCs w:val="24"/>
          <w:lang w:val="sr-Cyrl-RS"/>
        </w:rPr>
        <w:t xml:space="preserve"> претпоставки и добијених вредности</w:t>
      </w:r>
      <w:r w:rsidR="00DF14CA">
        <w:rPr>
          <w:rFonts w:eastAsiaTheme="minorEastAsia"/>
          <w:sz w:val="24"/>
          <w:szCs w:val="24"/>
          <w:lang w:val="sr-Cyrl-RS"/>
        </w:rPr>
        <w:t xml:space="preserve">. </w:t>
      </w:r>
      <w:r w:rsidR="005A48B2">
        <w:rPr>
          <w:rFonts w:eastAsiaTheme="minorEastAsia"/>
          <w:sz w:val="24"/>
          <w:szCs w:val="24"/>
          <w:lang w:val="sr-Cyrl-RS"/>
        </w:rPr>
        <w:t xml:space="preserve">Нови проблем се јавља јер ће сваки од минимума да има облик латиничног слова </w:t>
      </w:r>
      <w:r w:rsidR="005A48B2">
        <w:rPr>
          <w:rFonts w:eastAsiaTheme="minorEastAsia"/>
          <w:sz w:val="24"/>
          <w:szCs w:val="24"/>
        </w:rPr>
        <w:t>“V”</w:t>
      </w:r>
      <w:r w:rsidR="005A48B2">
        <w:rPr>
          <w:rFonts w:eastAsiaTheme="minorEastAsia"/>
          <w:sz w:val="24"/>
          <w:szCs w:val="24"/>
          <w:lang w:val="sr-Cyrl-RS"/>
        </w:rPr>
        <w:t>. Ово је последица управо тога што се вредности грешке међусобно не поништавају</w:t>
      </w:r>
      <w:r w:rsidR="00E66D54">
        <w:rPr>
          <w:rFonts w:eastAsiaTheme="minorEastAsia"/>
          <w:sz w:val="24"/>
          <w:szCs w:val="24"/>
          <w:lang w:val="sr-Latn-RS"/>
        </w:rPr>
        <w:t xml:space="preserve">. </w:t>
      </w:r>
      <w:r w:rsidR="00505FBC">
        <w:rPr>
          <w:rFonts w:eastAsiaTheme="minorEastAsia"/>
          <w:sz w:val="24"/>
          <w:szCs w:val="24"/>
          <w:lang w:val="sr-Cyrl-RS"/>
        </w:rPr>
        <w:t>У том случају како се резултат приближава минимуму може да се деси да због величине корака прескочимо минимум и наша претпоставка о минимуму наставља да кружи око њега.</w:t>
      </w:r>
    </w:p>
    <w:p w:rsidR="00E66D54" w:rsidRDefault="00BF03CC" w:rsidP="00D37D69">
      <w:pPr>
        <w:ind w:firstLine="720"/>
        <w:jc w:val="both"/>
        <w:rPr>
          <w:rFonts w:eastAsiaTheme="minorEastAsia"/>
          <w:sz w:val="24"/>
          <w:szCs w:val="24"/>
          <w:lang w:val="sr-Cyrl-RS"/>
        </w:rPr>
      </w:pPr>
      <w:r w:rsidRPr="001A5C1B">
        <w:rPr>
          <w:rFonts w:eastAsiaTheme="minorEastAsia"/>
          <w:sz w:val="24"/>
          <w:szCs w:val="24"/>
          <w:lang w:val="sr-Cyrl-RS"/>
        </w:rPr>
        <w:t xml:space="preserve">Трећа и најбоља варијанта је да се користи квадрат ове разлике где се не јавља проблем </w:t>
      </w:r>
      <w:r w:rsidRPr="001A5C1B">
        <w:rPr>
          <w:rFonts w:eastAsiaTheme="minorEastAsia"/>
          <w:sz w:val="24"/>
          <w:szCs w:val="24"/>
        </w:rPr>
        <w:t>“</w:t>
      </w:r>
      <w:r w:rsidRPr="001A5C1B">
        <w:rPr>
          <w:rFonts w:eastAsiaTheme="minorEastAsia"/>
          <w:sz w:val="24"/>
          <w:szCs w:val="24"/>
          <w:lang w:val="sr-Cyrl-RS"/>
        </w:rPr>
        <w:t>прескакања</w:t>
      </w:r>
      <w:r w:rsidRPr="001A5C1B">
        <w:rPr>
          <w:rFonts w:eastAsiaTheme="minorEastAsia"/>
          <w:sz w:val="24"/>
          <w:szCs w:val="24"/>
        </w:rPr>
        <w:t>”</w:t>
      </w:r>
      <w:r w:rsidRPr="001A5C1B">
        <w:rPr>
          <w:rFonts w:eastAsiaTheme="minorEastAsia"/>
          <w:sz w:val="24"/>
          <w:szCs w:val="24"/>
          <w:lang w:val="sr-Cyrl-RS"/>
        </w:rPr>
        <w:t xml:space="preserve"> минимума јер је вредност градијента </w:t>
      </w:r>
      <w:r w:rsidR="00505FBC">
        <w:rPr>
          <w:rFonts w:eastAsiaTheme="minorEastAsia"/>
          <w:sz w:val="24"/>
          <w:szCs w:val="24"/>
          <w:lang w:val="sr-Cyrl-RS"/>
        </w:rPr>
        <w:t>све мања и мања што се више приближавамо најнижој тачки</w:t>
      </w:r>
      <w:r w:rsidRPr="001A5C1B">
        <w:rPr>
          <w:rFonts w:eastAsiaTheme="minorEastAsia"/>
          <w:sz w:val="24"/>
          <w:szCs w:val="24"/>
          <w:lang w:val="sr-Cyrl-RS"/>
        </w:rPr>
        <w:t>.</w:t>
      </w:r>
      <w:r w:rsidR="00E66D54">
        <w:rPr>
          <w:rFonts w:eastAsiaTheme="minorEastAsia"/>
          <w:sz w:val="24"/>
          <w:szCs w:val="24"/>
          <w:lang w:val="sr-Latn-RS"/>
        </w:rPr>
        <w:t xml:space="preserve"> </w:t>
      </w:r>
      <w:r w:rsidR="00E66D54">
        <w:rPr>
          <w:rFonts w:eastAsiaTheme="minorEastAsia"/>
          <w:sz w:val="24"/>
          <w:szCs w:val="24"/>
          <w:lang w:val="sr-Cyrl-RS"/>
        </w:rPr>
        <w:t>На овај начин се квадрирањем децималног броја добија још мањи број што ће да изазове да минимум буде шири и лакши за откривање.</w:t>
      </w:r>
    </w:p>
    <w:p w:rsidR="005277F7" w:rsidRDefault="005277F7" w:rsidP="00BD2DAD">
      <w:pPr>
        <w:rPr>
          <w:rFonts w:eastAsiaTheme="minorEastAsia"/>
          <w:b/>
          <w:sz w:val="28"/>
          <w:szCs w:val="28"/>
          <w:lang w:val="sr-Cyrl-RS"/>
        </w:rPr>
      </w:pPr>
    </w:p>
    <w:p w:rsidR="005277F7" w:rsidRPr="005277F7" w:rsidRDefault="005277F7" w:rsidP="005277F7">
      <w:pPr>
        <w:jc w:val="center"/>
        <w:rPr>
          <w:rFonts w:eastAsiaTheme="minorEastAsia"/>
          <w:b/>
          <w:sz w:val="28"/>
          <w:szCs w:val="28"/>
        </w:rPr>
      </w:pPr>
      <w:r>
        <w:rPr>
          <w:rFonts w:eastAsiaTheme="minorEastAsia"/>
          <w:b/>
          <w:sz w:val="28"/>
          <w:szCs w:val="28"/>
          <w:lang w:val="sr-Cyrl-RS"/>
        </w:rPr>
        <w:t>2.4 Одређивање промене тежине потега</w:t>
      </w:r>
    </w:p>
    <w:p w:rsidR="00BF03CC" w:rsidRPr="00BF03CC" w:rsidRDefault="00BF03CC" w:rsidP="00BD2DAD">
      <w:pPr>
        <w:rPr>
          <w:rFonts w:eastAsiaTheme="minorEastAsia"/>
          <w:szCs w:val="24"/>
        </w:rPr>
      </w:pPr>
    </w:p>
    <w:p w:rsidR="00093140" w:rsidRDefault="00BF03CC" w:rsidP="00D56A7B">
      <w:pPr>
        <w:ind w:firstLine="720"/>
        <w:jc w:val="both"/>
        <w:rPr>
          <w:rFonts w:eastAsiaTheme="minorEastAsia"/>
          <w:sz w:val="24"/>
          <w:szCs w:val="24"/>
        </w:rPr>
      </w:pPr>
      <w:r>
        <w:rPr>
          <w:rFonts w:eastAsiaTheme="minorEastAsia"/>
          <w:sz w:val="24"/>
          <w:szCs w:val="24"/>
          <w:lang w:val="sr-Cyrl-RS"/>
        </w:rPr>
        <w:t xml:space="preserve">Оно што је сада наш циљ је да одредимо како се мења грешка при промени тежине чворова </w:t>
      </w:r>
      <w:r w:rsidR="002B11F6">
        <w:rPr>
          <w:rFonts w:eastAsiaTheme="minorEastAsia"/>
          <w:sz w:val="24"/>
          <w:szCs w:val="24"/>
          <w:lang w:val="sr-Cyrl-RS"/>
        </w:rPr>
        <w:t>што одговара и нагибу функције. Ово је уједно и почетна тачка за одређивање промене тежина потега.</w:t>
      </w:r>
    </w:p>
    <w:p w:rsidR="001A5C1B" w:rsidRDefault="001A5C1B" w:rsidP="00AC4A11">
      <w:pPr>
        <w:jc w:val="both"/>
        <w:rPr>
          <w:rFonts w:eastAsiaTheme="minorEastAsia"/>
          <w:sz w:val="24"/>
          <w:szCs w:val="24"/>
          <w:lang w:val="sr-Cyrl-RS"/>
        </w:rPr>
      </w:pPr>
    </w:p>
    <w:p w:rsidR="00BF03CC" w:rsidRPr="001A5C1B" w:rsidRDefault="00126B8E" w:rsidP="00AC4A11">
      <w:pPr>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oMath>
      </m:oMathPara>
    </w:p>
    <w:p w:rsidR="001A5C1B" w:rsidRDefault="001A5C1B" w:rsidP="001A5C1B">
      <w:pPr>
        <w:jc w:val="center"/>
        <w:rPr>
          <w:rFonts w:eastAsiaTheme="minorEastAsia"/>
          <w:sz w:val="24"/>
          <w:szCs w:val="24"/>
        </w:rPr>
      </w:pPr>
      <w:r w:rsidRPr="001A5C1B">
        <w:rPr>
          <w:rFonts w:eastAsiaTheme="minorEastAsia"/>
          <w:noProof/>
          <w:sz w:val="24"/>
          <w:szCs w:val="24"/>
          <w:lang w:val="sr-Latn-RS" w:eastAsia="sr-Latn-RS"/>
        </w:rPr>
        <w:lastRenderedPageBreak/>
        <w:drawing>
          <wp:inline distT="0" distB="0" distL="0" distR="0" wp14:anchorId="2BEBAD09" wp14:editId="0B5A036C">
            <wp:extent cx="4137551" cy="2317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6766" cy="2317310"/>
                    </a:xfrm>
                    <a:prstGeom prst="rect">
                      <a:avLst/>
                    </a:prstGeom>
                  </pic:spPr>
                </pic:pic>
              </a:graphicData>
            </a:graphic>
          </wp:inline>
        </w:drawing>
      </w:r>
    </w:p>
    <w:p w:rsidR="001A5C1B" w:rsidRPr="009A587C" w:rsidRDefault="001A5C1B" w:rsidP="001A5C1B">
      <w:pPr>
        <w:jc w:val="center"/>
        <w:rPr>
          <w:rFonts w:eastAsiaTheme="minorEastAsia"/>
          <w:szCs w:val="24"/>
          <w:lang w:val="sr-Cyrl-RS"/>
        </w:rPr>
      </w:pPr>
      <w:r w:rsidRPr="009A587C">
        <w:rPr>
          <w:rFonts w:eastAsiaTheme="minorEastAsia"/>
          <w:szCs w:val="24"/>
          <w:lang w:val="sr-Cyrl-RS"/>
        </w:rPr>
        <w:t xml:space="preserve">Слика </w:t>
      </w:r>
      <w:r w:rsidR="009A587C">
        <w:rPr>
          <w:rFonts w:eastAsiaTheme="minorEastAsia"/>
          <w:szCs w:val="24"/>
          <w:lang w:val="sr-Cyrl-RS"/>
        </w:rPr>
        <w:t>2.1</w:t>
      </w:r>
      <w:r w:rsidR="00C6690B">
        <w:rPr>
          <w:rFonts w:eastAsiaTheme="minorEastAsia"/>
          <w:szCs w:val="24"/>
          <w:lang w:val="sr-Cyrl-RS"/>
        </w:rPr>
        <w:t>5</w:t>
      </w:r>
      <w:r w:rsidR="00E26FAB" w:rsidRPr="009A587C">
        <w:rPr>
          <w:rFonts w:eastAsiaTheme="minorEastAsia"/>
          <w:szCs w:val="24"/>
          <w:lang w:val="sr-Cyrl-RS"/>
        </w:rPr>
        <w:t xml:space="preserve"> Пропагација у назад</w:t>
      </w:r>
    </w:p>
    <w:p w:rsidR="00947BDF" w:rsidRPr="00E26FAB" w:rsidRDefault="00947BDF" w:rsidP="001A5C1B">
      <w:pPr>
        <w:jc w:val="center"/>
        <w:rPr>
          <w:rFonts w:eastAsiaTheme="minorEastAsia"/>
          <w:sz w:val="24"/>
          <w:szCs w:val="24"/>
          <w:lang w:val="sr-Cyrl-RS"/>
        </w:rPr>
      </w:pPr>
    </w:p>
    <w:p w:rsidR="001A5C1B" w:rsidRDefault="001A5C1B" w:rsidP="00DE0C96">
      <w:pPr>
        <w:jc w:val="both"/>
        <w:rPr>
          <w:rFonts w:eastAsiaTheme="minorEastAsia"/>
          <w:sz w:val="24"/>
          <w:szCs w:val="24"/>
          <w:lang w:val="sr-Cyrl-RS"/>
        </w:rPr>
      </w:pPr>
      <w:r>
        <w:rPr>
          <w:rFonts w:eastAsiaTheme="minorEastAsia"/>
          <w:sz w:val="24"/>
          <w:szCs w:val="24"/>
          <w:lang w:val="sr-Cyrl-RS"/>
        </w:rPr>
        <w:t xml:space="preserve">Одавде за </w:t>
      </w:r>
      <w:r>
        <w:rPr>
          <w:rFonts w:eastAsiaTheme="minorEastAsia"/>
          <w:sz w:val="24"/>
          <w:szCs w:val="24"/>
          <w:lang w:val="sr-Latn-CS"/>
        </w:rPr>
        <w:t xml:space="preserve">n </w:t>
      </w:r>
      <w:r>
        <w:rPr>
          <w:rFonts w:eastAsiaTheme="minorEastAsia"/>
          <w:sz w:val="24"/>
          <w:szCs w:val="24"/>
          <w:lang w:val="sr-Cyrl-RS"/>
        </w:rPr>
        <w:t xml:space="preserve">чворова добијамо </w:t>
      </w:r>
      <w:r w:rsidR="00A84E0B">
        <w:rPr>
          <w:rFonts w:eastAsiaTheme="minorEastAsia"/>
          <w:sz w:val="24"/>
          <w:szCs w:val="24"/>
          <w:lang w:val="sr-Cyrl-RS"/>
        </w:rPr>
        <w:t xml:space="preserve">да је то сума грешака за сваки од </w:t>
      </w:r>
      <w:r w:rsidR="00A84E0B">
        <w:rPr>
          <w:rFonts w:eastAsiaTheme="minorEastAsia"/>
          <w:i/>
          <w:sz w:val="24"/>
          <w:szCs w:val="24"/>
          <w:lang w:val="sr-Latn-RS"/>
        </w:rPr>
        <w:t xml:space="preserve">n </w:t>
      </w:r>
      <w:r w:rsidR="00A84E0B">
        <w:rPr>
          <w:rFonts w:eastAsiaTheme="minorEastAsia"/>
          <w:sz w:val="24"/>
          <w:szCs w:val="24"/>
          <w:lang w:val="sr-Cyrl-RS"/>
        </w:rPr>
        <w:t>излаза, или</w:t>
      </w:r>
      <w:r w:rsidR="00A84E0B">
        <w:rPr>
          <w:rFonts w:eastAsiaTheme="minorEastAsia"/>
          <w:sz w:val="24"/>
          <w:szCs w:val="24"/>
        </w:rPr>
        <w:t>:</w:t>
      </w:r>
    </w:p>
    <w:p w:rsidR="00347C1A" w:rsidRPr="00347C1A" w:rsidRDefault="00347C1A" w:rsidP="001A5C1B">
      <w:pPr>
        <w:rPr>
          <w:rFonts w:eastAsiaTheme="minorEastAsia"/>
          <w:sz w:val="24"/>
          <w:szCs w:val="24"/>
          <w:lang w:val="sr-Cyrl-RS"/>
        </w:rPr>
      </w:pPr>
    </w:p>
    <w:p w:rsidR="001A5C1B" w:rsidRPr="00347C1A" w:rsidRDefault="00126B8E" w:rsidP="001A5C1B">
      <w:pPr>
        <w:jc w:val="both"/>
        <w:rPr>
          <w:rFonts w:eastAsiaTheme="minorEastAsia"/>
          <w:i/>
          <w:sz w:val="24"/>
          <w:szCs w:val="24"/>
          <w:lang w:val="sr-Cyrl-RS"/>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n</m:t>
              </m:r>
            </m:sub>
          </m:sSub>
          <m:sSup>
            <m:sSupPr>
              <m:ctrlPr>
                <w:rPr>
                  <w:rFonts w:ascii="Cambria Math" w:eastAsiaTheme="minorEastAsia" w:hAnsi="Cambria Math"/>
                  <w:i/>
                  <w:sz w:val="24"/>
                  <w:szCs w:val="24"/>
                </w:rPr>
              </m:ctrlPr>
            </m:sSupPr>
            <m:e>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n</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n</m:t>
                  </m:r>
                </m:sub>
              </m:sSub>
              <m:r>
                <w:rPr>
                  <w:rFonts w:ascii="Cambria Math" w:eastAsiaTheme="minorEastAsia" w:hAnsi="Cambria Math"/>
                  <w:sz w:val="24"/>
                  <w:szCs w:val="24"/>
                </w:rPr>
                <m:t>)</m:t>
              </m:r>
            </m:e>
            <m:sup>
              <m:r>
                <w:rPr>
                  <w:rFonts w:ascii="Cambria Math" w:hAnsi="Cambria Math"/>
                  <w:sz w:val="24"/>
                  <w:szCs w:val="24"/>
                </w:rPr>
                <m:t>2</m:t>
              </m:r>
            </m:sup>
          </m:sSup>
        </m:oMath>
      </m:oMathPara>
    </w:p>
    <w:p w:rsidR="00347C1A" w:rsidRPr="00347C1A" w:rsidRDefault="00347C1A" w:rsidP="001A5C1B">
      <w:pPr>
        <w:jc w:val="both"/>
        <w:rPr>
          <w:rFonts w:eastAsiaTheme="minorEastAsia"/>
          <w:i/>
          <w:sz w:val="24"/>
          <w:szCs w:val="24"/>
          <w:lang w:val="sr-Cyrl-RS"/>
        </w:rPr>
      </w:pPr>
    </w:p>
    <w:p w:rsidR="00AB42F4" w:rsidRPr="00DE0C96" w:rsidRDefault="00AB42F4" w:rsidP="001A5C1B">
      <w:pPr>
        <w:jc w:val="both"/>
        <w:rPr>
          <w:rFonts w:eastAsiaTheme="minorEastAsia"/>
          <w:sz w:val="24"/>
          <w:szCs w:val="24"/>
        </w:rPr>
      </w:pPr>
      <w:r w:rsidRPr="00DE0C96">
        <w:rPr>
          <w:rFonts w:eastAsiaTheme="minorEastAsia"/>
          <w:sz w:val="24"/>
          <w:szCs w:val="24"/>
          <w:lang w:val="sr-Cyrl-RS"/>
        </w:rPr>
        <w:t xml:space="preserve">За чвор </w:t>
      </w:r>
      <w:r w:rsidRPr="00DE0C96">
        <w:rPr>
          <w:rFonts w:eastAsiaTheme="minorEastAsia"/>
          <w:sz w:val="24"/>
          <w:szCs w:val="24"/>
          <w:lang w:val="sr-Latn-CS"/>
        </w:rPr>
        <w:t xml:space="preserve">k важи да на његов резултат утичу потези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oMath>
      <w:r w:rsidRPr="00DE0C96">
        <w:rPr>
          <w:rFonts w:eastAsiaTheme="minorEastAsia"/>
          <w:sz w:val="24"/>
          <w:szCs w:val="24"/>
          <w:lang w:val="sr-Cyrl-RS"/>
        </w:rPr>
        <w:t xml:space="preserve"> тј. Потези који су са њим повезани одавде следи</w:t>
      </w:r>
      <w:r w:rsidRPr="00DE0C96">
        <w:rPr>
          <w:rFonts w:eastAsiaTheme="minorEastAsia"/>
          <w:sz w:val="24"/>
          <w:szCs w:val="24"/>
        </w:rPr>
        <w:t>:</w:t>
      </w:r>
    </w:p>
    <w:p w:rsidR="00AB42F4" w:rsidRPr="00AB42F4" w:rsidRDefault="00126B8E" w:rsidP="00AB42F4">
      <w:pPr>
        <w:jc w:val="both"/>
        <w:rPr>
          <w:rFonts w:eastAsiaTheme="minorEastAsia"/>
          <w:i/>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r>
                <w:rPr>
                  <w:rFonts w:ascii="Cambria Math" w:eastAsiaTheme="minorEastAsia" w:hAnsi="Cambria Math"/>
                  <w:sz w:val="24"/>
                  <w:szCs w:val="24"/>
                </w:rPr>
                <m:t>)</m:t>
              </m:r>
            </m:e>
            <m:sup>
              <m:r>
                <w:rPr>
                  <w:rFonts w:ascii="Cambria Math" w:hAnsi="Cambria Math"/>
                  <w:sz w:val="24"/>
                  <w:szCs w:val="24"/>
                </w:rPr>
                <m:t>2</m:t>
              </m:r>
            </m:sup>
          </m:sSup>
        </m:oMath>
      </m:oMathPara>
    </w:p>
    <w:p w:rsidR="001A5C1B" w:rsidRPr="001A5C1B" w:rsidRDefault="001A5C1B" w:rsidP="00AB42F4">
      <w:pPr>
        <w:jc w:val="center"/>
        <w:rPr>
          <w:rFonts w:eastAsiaTheme="minorEastAsia"/>
          <w:sz w:val="24"/>
          <w:szCs w:val="24"/>
          <w:lang w:val="sr-Cyrl-RS"/>
        </w:rPr>
      </w:pPr>
    </w:p>
    <w:p w:rsidR="00093140" w:rsidRPr="00DE0C96" w:rsidRDefault="00AB42F4" w:rsidP="00AC4A11">
      <w:pPr>
        <w:jc w:val="both"/>
        <w:rPr>
          <w:rFonts w:eastAsiaTheme="minorEastAsia"/>
          <w:sz w:val="24"/>
          <w:szCs w:val="24"/>
          <w:lang w:val="sr-Cyrl-RS"/>
        </w:rPr>
      </w:pPr>
      <w:r w:rsidRPr="00DE0C96">
        <w:rPr>
          <w:rFonts w:eastAsiaTheme="minorEastAsia"/>
          <w:sz w:val="24"/>
          <w:szCs w:val="24"/>
          <w:lang w:val="sr-Cyrl-RS"/>
        </w:rPr>
        <w:t xml:space="preserve">Како је </w:t>
      </w:r>
      <m:oMath>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oMath>
      <w:r w:rsidRPr="00DE0C96">
        <w:rPr>
          <w:rFonts w:eastAsiaTheme="minorEastAsia"/>
          <w:sz w:val="24"/>
          <w:szCs w:val="24"/>
          <w:lang w:val="sr-Cyrl-RS"/>
        </w:rPr>
        <w:t xml:space="preserve"> очекивани резултат ово је константна вредност која не зависи од тежине потега, док је </w:t>
      </w:r>
      <m:oMath>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oMath>
      <w:r w:rsidRPr="00DE0C96">
        <w:rPr>
          <w:rFonts w:eastAsiaTheme="minorEastAsia"/>
          <w:sz w:val="24"/>
          <w:szCs w:val="24"/>
          <w:lang w:val="sr-Cyrl-RS"/>
        </w:rPr>
        <w:t xml:space="preserve"> претпоставка која директно зависи од ње</w:t>
      </w:r>
      <w:r w:rsidRPr="00DE0C96">
        <w:rPr>
          <w:rFonts w:eastAsiaTheme="minorEastAsia"/>
          <w:sz w:val="24"/>
          <w:szCs w:val="24"/>
          <w:lang w:val="sr-Latn-CS"/>
        </w:rPr>
        <w:t>.</w:t>
      </w:r>
    </w:p>
    <w:p w:rsidR="00AB42F4" w:rsidRDefault="00AB42F4" w:rsidP="00AC4A11">
      <w:pPr>
        <w:jc w:val="both"/>
        <w:rPr>
          <w:rFonts w:eastAsiaTheme="minorEastAsia"/>
          <w:sz w:val="24"/>
          <w:szCs w:val="24"/>
          <w:lang w:val="sr-Cyrl-RS"/>
        </w:rPr>
      </w:pPr>
      <w:r>
        <w:rPr>
          <w:rFonts w:eastAsiaTheme="minorEastAsia"/>
          <w:sz w:val="24"/>
          <w:szCs w:val="24"/>
          <w:lang w:val="sr-Cyrl-RS"/>
        </w:rPr>
        <w:t xml:space="preserve">Из правила ланца следи </w:t>
      </w:r>
      <w:r w:rsidR="000A575C">
        <w:rPr>
          <w:rFonts w:eastAsiaTheme="minorEastAsia"/>
          <w:sz w:val="24"/>
          <w:szCs w:val="24"/>
          <w:lang w:val="sr-Cyrl-RS"/>
        </w:rPr>
        <w:t xml:space="preserve">да извод може да се разломи као производ две везе за које знамо да важе. Како знамо да променом тежине се мења и излаз неуронске мреже и да се са променом излаза мења и грешка и то на исти начин (повећава или смањује) добијамо однос </w:t>
      </w:r>
      <w:r w:rsidR="000A575C">
        <w:rPr>
          <w:rFonts w:eastAsiaTheme="minorEastAsia"/>
          <w:sz w:val="24"/>
          <w:szCs w:val="24"/>
        </w:rPr>
        <w:t>:</w:t>
      </w:r>
    </w:p>
    <w:p w:rsidR="00347C1A" w:rsidRPr="00347C1A" w:rsidRDefault="00347C1A" w:rsidP="00AC4A11">
      <w:pPr>
        <w:jc w:val="both"/>
        <w:rPr>
          <w:rFonts w:eastAsiaTheme="minorEastAsia"/>
          <w:sz w:val="24"/>
          <w:szCs w:val="24"/>
          <w:lang w:val="sr-Cyrl-RS"/>
        </w:rPr>
      </w:pPr>
    </w:p>
    <w:p w:rsidR="00AB42F4" w:rsidRPr="00347C1A" w:rsidRDefault="00126B8E" w:rsidP="00AC4A11">
      <w:pPr>
        <w:jc w:val="both"/>
        <w:rPr>
          <w:rFonts w:eastAsiaTheme="minorEastAsia"/>
          <w:sz w:val="24"/>
          <w:szCs w:val="24"/>
          <w:lang w:val="sr-Cyrl-RS"/>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∂Е</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k</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k</m:t>
                  </m:r>
                </m:sub>
              </m:sSub>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oMath>
      </m:oMathPara>
    </w:p>
    <w:p w:rsidR="00347C1A" w:rsidRPr="00347C1A" w:rsidRDefault="00347C1A" w:rsidP="00AC4A11">
      <w:pPr>
        <w:jc w:val="both"/>
        <w:rPr>
          <w:rFonts w:eastAsiaTheme="minorEastAsia"/>
          <w:sz w:val="24"/>
          <w:szCs w:val="24"/>
          <w:lang w:val="sr-Cyrl-RS"/>
        </w:rPr>
      </w:pPr>
    </w:p>
    <w:p w:rsidR="000A575C" w:rsidRDefault="000A575C" w:rsidP="00AC4A11">
      <w:pPr>
        <w:jc w:val="both"/>
        <w:rPr>
          <w:rFonts w:eastAsiaTheme="minorEastAsia"/>
          <w:sz w:val="24"/>
          <w:szCs w:val="24"/>
          <w:lang w:val="sr-Cyrl-RS"/>
        </w:rPr>
      </w:pPr>
      <w:r>
        <w:rPr>
          <w:rFonts w:eastAsiaTheme="minorEastAsia"/>
          <w:sz w:val="24"/>
          <w:szCs w:val="24"/>
          <w:lang w:val="sr-Cyrl-RS"/>
        </w:rPr>
        <w:t>Рачунањем извода квадратне функције из прве једначине добијамо</w:t>
      </w:r>
    </w:p>
    <w:p w:rsidR="00347C1A" w:rsidRDefault="00347C1A" w:rsidP="00AC4A11">
      <w:pPr>
        <w:jc w:val="both"/>
        <w:rPr>
          <w:rFonts w:eastAsiaTheme="minorEastAsia"/>
          <w:sz w:val="24"/>
          <w:szCs w:val="24"/>
          <w:lang w:val="sr-Cyrl-RS"/>
        </w:rPr>
      </w:pPr>
    </w:p>
    <w:p w:rsidR="000A575C" w:rsidRPr="000A575C" w:rsidRDefault="00126B8E" w:rsidP="000A575C">
      <w:pPr>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=-2(</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k</m:t>
                  </m:r>
                </m:sub>
              </m:sSub>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oMath>
      </m:oMathPara>
    </w:p>
    <w:p w:rsidR="000A575C" w:rsidRPr="000A575C" w:rsidRDefault="000A575C" w:rsidP="000A575C">
      <w:pPr>
        <w:jc w:val="both"/>
        <w:rPr>
          <w:rFonts w:eastAsiaTheme="minorEastAsia"/>
          <w:sz w:val="24"/>
          <w:szCs w:val="24"/>
        </w:rPr>
      </w:pPr>
    </w:p>
    <w:p w:rsidR="000A575C" w:rsidRDefault="00126B8E" w:rsidP="00AC4A11">
      <w:pPr>
        <w:jc w:val="both"/>
        <w:rPr>
          <w:rFonts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k</m:t>
            </m:r>
          </m:sub>
        </m:sSub>
      </m:oMath>
      <w:r w:rsidR="000A575C" w:rsidRPr="00DE0C96">
        <w:rPr>
          <w:rFonts w:eastAsiaTheme="minorEastAsia"/>
          <w:sz w:val="24"/>
          <w:szCs w:val="24"/>
        </w:rPr>
        <w:t xml:space="preserve"> </w:t>
      </w:r>
      <w:r w:rsidR="000A575C" w:rsidRPr="00DE0C96">
        <w:rPr>
          <w:rFonts w:eastAsiaTheme="minorEastAsia"/>
          <w:sz w:val="24"/>
          <w:szCs w:val="24"/>
          <w:lang w:val="sr-Cyrl-RS"/>
        </w:rPr>
        <w:t xml:space="preserve">се добија применом сигмоидове функције над сумама производа тежина чворова и њихових излаза где је </w:t>
      </w:r>
      <m:oMath>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oMath>
      <w:r w:rsidR="000A575C" w:rsidRPr="00DE0C96">
        <w:rPr>
          <w:rFonts w:eastAsiaTheme="minorEastAsia"/>
          <w:sz w:val="24"/>
          <w:szCs w:val="24"/>
          <w:lang w:val="sr-Cyrl-RS"/>
        </w:rPr>
        <w:t xml:space="preserve"> излаз из претходног слоја.</w:t>
      </w:r>
    </w:p>
    <w:p w:rsidR="00DE0C96" w:rsidRPr="00DE0C96" w:rsidRDefault="00DE0C96" w:rsidP="00AC4A11">
      <w:pPr>
        <w:jc w:val="both"/>
        <w:rPr>
          <w:rFonts w:eastAsiaTheme="minorEastAsia"/>
          <w:i/>
          <w:sz w:val="24"/>
          <w:szCs w:val="24"/>
        </w:rPr>
      </w:pPr>
    </w:p>
    <w:p w:rsidR="00AA0810" w:rsidRPr="00347C1A" w:rsidRDefault="00126B8E" w:rsidP="00AA0810">
      <w:pPr>
        <w:jc w:val="both"/>
        <w:rPr>
          <w:rFonts w:eastAsiaTheme="minorEastAsia"/>
          <w:i/>
          <w:sz w:val="24"/>
          <w:szCs w:val="24"/>
          <w:lang w:val="sr-Cyrl-RS"/>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=-2</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lang w:val="sr-Latn-CS"/>
            </w:rPr>
            <m:t xml:space="preserve"> sigmoid(</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r>
            <w:rPr>
              <w:rFonts w:ascii="Cambria Math" w:eastAsiaTheme="minorEastAsia" w:hAnsi="Cambria Math"/>
              <w:sz w:val="24"/>
              <w:szCs w:val="24"/>
              <w:lang w:val="sr-Latn-CS"/>
            </w:rPr>
            <m:t>)</m:t>
          </m:r>
        </m:oMath>
      </m:oMathPara>
    </w:p>
    <w:p w:rsidR="00347C1A" w:rsidRPr="00347C1A" w:rsidRDefault="00347C1A" w:rsidP="00AA0810">
      <w:pPr>
        <w:jc w:val="both"/>
        <w:rPr>
          <w:rFonts w:eastAsiaTheme="minorEastAsia"/>
          <w:i/>
          <w:sz w:val="24"/>
          <w:szCs w:val="24"/>
          <w:lang w:val="sr-Cyrl-RS"/>
        </w:rPr>
      </w:pPr>
    </w:p>
    <w:p w:rsidR="00AA0810" w:rsidRDefault="00AA0810" w:rsidP="00AA0810">
      <w:pPr>
        <w:jc w:val="both"/>
        <w:rPr>
          <w:rFonts w:eastAsiaTheme="minorEastAsia"/>
          <w:sz w:val="24"/>
          <w:szCs w:val="24"/>
          <w:lang w:val="sr-Cyrl-RS"/>
        </w:rPr>
      </w:pPr>
      <w:r>
        <w:rPr>
          <w:rFonts w:eastAsiaTheme="minorEastAsia"/>
          <w:sz w:val="24"/>
          <w:szCs w:val="24"/>
          <w:lang w:val="sr-Cyrl-RS"/>
        </w:rPr>
        <w:t>Извод сигмоидове функције је</w:t>
      </w:r>
      <w:r>
        <w:rPr>
          <w:rFonts w:eastAsiaTheme="minorEastAsia"/>
          <w:sz w:val="24"/>
          <w:szCs w:val="24"/>
        </w:rPr>
        <w:t>:</w:t>
      </w:r>
    </w:p>
    <w:p w:rsidR="00347C1A" w:rsidRPr="00347C1A" w:rsidRDefault="00347C1A" w:rsidP="00AA0810">
      <w:pPr>
        <w:jc w:val="both"/>
        <w:rPr>
          <w:rFonts w:eastAsiaTheme="minorEastAsia"/>
          <w:sz w:val="24"/>
          <w:szCs w:val="24"/>
          <w:lang w:val="sr-Cyrl-RS"/>
        </w:rPr>
      </w:pPr>
    </w:p>
    <w:p w:rsidR="00AA0810" w:rsidRPr="00347C1A" w:rsidRDefault="00126B8E" w:rsidP="00AA0810">
      <w:pPr>
        <w:jc w:val="both"/>
        <w:rPr>
          <w:rFonts w:eastAsiaTheme="minorEastAsia"/>
          <w:i/>
          <w:sz w:val="24"/>
          <w:szCs w:val="24"/>
          <w:lang w:val="sr-Cyrl-RS"/>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hAnsi="Cambria Math"/>
                  <w:sz w:val="24"/>
                  <w:szCs w:val="24"/>
                </w:rPr>
                <m:t>∂x</m:t>
              </m:r>
            </m:den>
          </m:f>
          <m:r>
            <w:rPr>
              <w:rFonts w:ascii="Cambria Math" w:eastAsiaTheme="minorEastAsia" w:hAnsi="Cambria Math"/>
              <w:sz w:val="24"/>
              <w:szCs w:val="24"/>
            </w:rPr>
            <m:t xml:space="preserve"> sigmoid</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=sigmoid</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*(1-sigmoid</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oMath>
      </m:oMathPara>
    </w:p>
    <w:p w:rsidR="00347C1A" w:rsidRPr="00347C1A" w:rsidRDefault="00347C1A" w:rsidP="00AA0810">
      <w:pPr>
        <w:jc w:val="both"/>
        <w:rPr>
          <w:rFonts w:eastAsiaTheme="minorEastAsia"/>
          <w:i/>
          <w:sz w:val="24"/>
          <w:szCs w:val="24"/>
          <w:lang w:val="sr-Cyrl-RS"/>
        </w:rPr>
      </w:pPr>
    </w:p>
    <w:p w:rsidR="00AA0810" w:rsidRDefault="00AA0810" w:rsidP="00AA0810">
      <w:pPr>
        <w:jc w:val="both"/>
        <w:rPr>
          <w:rFonts w:eastAsiaTheme="minorEastAsia"/>
          <w:sz w:val="24"/>
          <w:szCs w:val="24"/>
          <w:lang w:val="sr-Cyrl-RS"/>
        </w:rPr>
      </w:pPr>
      <w:r>
        <w:rPr>
          <w:rFonts w:eastAsiaTheme="minorEastAsia"/>
          <w:sz w:val="24"/>
          <w:szCs w:val="24"/>
          <w:lang w:val="sr-Cyrl-RS"/>
        </w:rPr>
        <w:lastRenderedPageBreak/>
        <w:t>Што нас доводи до једначине</w:t>
      </w:r>
    </w:p>
    <w:p w:rsidR="00347C1A" w:rsidRPr="00AA0810" w:rsidRDefault="00347C1A" w:rsidP="00AA0810">
      <w:pPr>
        <w:jc w:val="both"/>
        <w:rPr>
          <w:rFonts w:eastAsiaTheme="minorEastAsia"/>
          <w:sz w:val="24"/>
          <w:szCs w:val="24"/>
          <w:lang w:val="sr-Cyrl-RS"/>
        </w:rPr>
      </w:pPr>
    </w:p>
    <w:p w:rsidR="00AA0810" w:rsidRPr="00347C1A" w:rsidRDefault="00126B8E" w:rsidP="00AA0810">
      <w:pPr>
        <w:jc w:val="both"/>
        <w:rPr>
          <w:rFonts w:eastAsiaTheme="minorEastAsia"/>
          <w:i/>
          <w:sz w:val="24"/>
          <w:szCs w:val="24"/>
          <w:lang w:val="sr-Cyrl-RS"/>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=-2</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r>
            <w:rPr>
              <w:rFonts w:ascii="Cambria Math" w:eastAsiaTheme="minorEastAsia" w:hAnsi="Cambria Math"/>
              <w:sz w:val="24"/>
              <w:szCs w:val="24"/>
            </w:rPr>
            <m:t>*</m:t>
          </m:r>
          <m:r>
            <w:rPr>
              <w:rFonts w:ascii="Cambria Math" w:eastAsiaTheme="minorEastAsia" w:hAnsi="Cambria Math"/>
              <w:sz w:val="24"/>
              <w:szCs w:val="24"/>
              <w:lang w:val="sr-Latn-CS"/>
            </w:rPr>
            <m:t xml:space="preserve"> sigmoid</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e>
          </m:d>
          <m:r>
            <w:rPr>
              <w:rFonts w:ascii="Cambria Math" w:eastAsiaTheme="minorEastAsia" w:hAnsi="Cambria Math"/>
              <w:sz w:val="24"/>
              <w:szCs w:val="24"/>
            </w:rPr>
            <m:t>*</m:t>
          </m:r>
          <m:d>
            <m:dPr>
              <m:ctrlPr>
                <w:rPr>
                  <w:rFonts w:ascii="Cambria Math" w:eastAsiaTheme="minorEastAsia" w:hAnsi="Cambria Math"/>
                  <w:i/>
                  <w:sz w:val="24"/>
                  <w:szCs w:val="24"/>
                  <w:lang w:val="sr-Latn-CS"/>
                </w:rPr>
              </m:ctrlPr>
            </m:dPr>
            <m:e>
              <m:r>
                <w:rPr>
                  <w:rFonts w:ascii="Cambria Math" w:eastAsiaTheme="minorEastAsia" w:hAnsi="Cambria Math"/>
                  <w:sz w:val="24"/>
                  <w:szCs w:val="24"/>
                  <w:lang w:val="sr-Latn-CS"/>
                </w:rPr>
                <m:t>1</m:t>
              </m:r>
              <m:r>
                <w:rPr>
                  <w:rFonts w:ascii="Cambria Math" w:eastAsiaTheme="minorEastAsia" w:hAnsi="Cambria Math"/>
                  <w:sz w:val="24"/>
                  <w:szCs w:val="24"/>
                </w:rPr>
                <m:t>-</m:t>
              </m:r>
              <m:r>
                <w:rPr>
                  <w:rFonts w:ascii="Cambria Math" w:eastAsiaTheme="minorEastAsia" w:hAnsi="Cambria Math"/>
                  <w:sz w:val="24"/>
                  <w:szCs w:val="24"/>
                  <w:lang w:val="sr-Latn-CS"/>
                </w:rPr>
                <m:t>sigmoid</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e>
              </m:d>
            </m:e>
          </m:d>
          <m:r>
            <w:rPr>
              <w:rFonts w:ascii="Cambria Math" w:eastAsiaTheme="minorEastAsia" w:hAnsi="Cambria Math"/>
              <w:sz w:val="24"/>
              <w:szCs w:val="24"/>
              <w:lang w:val="sr-Latn-CS"/>
            </w:rPr>
            <m:t>*</m:t>
          </m:r>
          <m:f>
            <m:fPr>
              <m:ctrlPr>
                <w:rPr>
                  <w:rFonts w:ascii="Cambria Math" w:eastAsiaTheme="minorEastAsia" w:hAnsi="Cambria Math"/>
                  <w:i/>
                  <w:sz w:val="24"/>
                  <w:szCs w:val="24"/>
                </w:rPr>
              </m:ctrlPr>
            </m:fPr>
            <m:num>
              <m:r>
                <w:rPr>
                  <w:rFonts w:ascii="Cambria Math" w:eastAsiaTheme="minorEastAsia" w:hAnsi="Cambria Math"/>
                  <w:sz w:val="24"/>
                  <w:szCs w:val="24"/>
                </w:rPr>
                <m:t>∂</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lang w:val="sr-Latn-CS"/>
            </w:rPr>
            <m:t xml:space="preserve"> </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e>
          </m:d>
          <m:r>
            <w:rPr>
              <w:rFonts w:ascii="Cambria Math" w:eastAsiaTheme="minorEastAsia" w:hAnsi="Cambria Math"/>
              <w:sz w:val="24"/>
              <w:szCs w:val="24"/>
              <w:lang w:val="sr-Latn-CS"/>
            </w:rPr>
            <m:t>=</m:t>
          </m:r>
          <m:r>
            <w:rPr>
              <w:rFonts w:ascii="Cambria Math" w:eastAsiaTheme="minorEastAsia" w:hAnsi="Cambria Math"/>
              <w:sz w:val="24"/>
              <w:szCs w:val="24"/>
            </w:rPr>
            <m:t>-2</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r>
            <w:rPr>
              <w:rFonts w:ascii="Cambria Math" w:eastAsiaTheme="minorEastAsia" w:hAnsi="Cambria Math"/>
              <w:sz w:val="24"/>
              <w:szCs w:val="24"/>
            </w:rPr>
            <m:t>*</m:t>
          </m:r>
          <m:r>
            <w:rPr>
              <w:rFonts w:ascii="Cambria Math" w:eastAsiaTheme="minorEastAsia" w:hAnsi="Cambria Math"/>
              <w:sz w:val="24"/>
              <w:szCs w:val="24"/>
              <w:lang w:val="sr-Latn-CS"/>
            </w:rPr>
            <m:t xml:space="preserve"> sigmoid</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e>
          </m:d>
          <m:r>
            <w:rPr>
              <w:rFonts w:ascii="Cambria Math" w:eastAsiaTheme="minorEastAsia" w:hAnsi="Cambria Math"/>
              <w:sz w:val="24"/>
              <w:szCs w:val="24"/>
            </w:rPr>
            <m:t>*</m:t>
          </m:r>
          <m:d>
            <m:dPr>
              <m:ctrlPr>
                <w:rPr>
                  <w:rFonts w:ascii="Cambria Math" w:eastAsiaTheme="minorEastAsia" w:hAnsi="Cambria Math"/>
                  <w:i/>
                  <w:sz w:val="24"/>
                  <w:szCs w:val="24"/>
                  <w:lang w:val="sr-Latn-CS"/>
                </w:rPr>
              </m:ctrlPr>
            </m:dPr>
            <m:e>
              <m:r>
                <w:rPr>
                  <w:rFonts w:ascii="Cambria Math" w:eastAsiaTheme="minorEastAsia" w:hAnsi="Cambria Math"/>
                  <w:sz w:val="24"/>
                  <w:szCs w:val="24"/>
                  <w:lang w:val="sr-Latn-CS"/>
                </w:rPr>
                <m:t>1</m:t>
              </m:r>
              <m:r>
                <w:rPr>
                  <w:rFonts w:ascii="Cambria Math" w:eastAsiaTheme="minorEastAsia" w:hAnsi="Cambria Math"/>
                  <w:sz w:val="24"/>
                  <w:szCs w:val="24"/>
                </w:rPr>
                <m:t>-</m:t>
              </m:r>
              <m:r>
                <w:rPr>
                  <w:rFonts w:ascii="Cambria Math" w:eastAsiaTheme="minorEastAsia" w:hAnsi="Cambria Math"/>
                  <w:sz w:val="24"/>
                  <w:szCs w:val="24"/>
                  <w:lang w:val="sr-Latn-CS"/>
                </w:rPr>
                <m:t>sigmoid</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e>
              </m:d>
            </m:e>
          </m:d>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oMath>
      </m:oMathPara>
    </w:p>
    <w:p w:rsidR="00347C1A" w:rsidRPr="00347C1A" w:rsidRDefault="00347C1A" w:rsidP="00AA0810">
      <w:pPr>
        <w:jc w:val="both"/>
        <w:rPr>
          <w:rFonts w:eastAsiaTheme="minorEastAsia"/>
          <w:i/>
          <w:sz w:val="24"/>
          <w:szCs w:val="24"/>
          <w:lang w:val="sr-Cyrl-RS"/>
        </w:rPr>
      </w:pPr>
    </w:p>
    <w:p w:rsidR="00AA0810" w:rsidRPr="00DE0C96" w:rsidRDefault="00AA0810" w:rsidP="00AA0810">
      <w:pPr>
        <w:jc w:val="both"/>
        <w:rPr>
          <w:rFonts w:eastAsiaTheme="minorEastAsia"/>
          <w:sz w:val="24"/>
          <w:szCs w:val="24"/>
          <w:lang w:val="sr-Cyrl-RS"/>
        </w:rPr>
      </w:pPr>
      <w:r w:rsidRPr="00DE0C96">
        <w:rPr>
          <w:rFonts w:eastAsiaTheme="minorEastAsia"/>
          <w:sz w:val="24"/>
          <w:szCs w:val="24"/>
          <w:lang w:val="sr-Cyrl-RS"/>
        </w:rPr>
        <w:t xml:space="preserve">Задњи облик функције се добија јер и задњем члану који је у загради треба да се одреди извод у односу на </w:t>
      </w:r>
      <m:oMath>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oMath>
      <w:r w:rsidRPr="00DE0C96">
        <w:rPr>
          <w:rFonts w:eastAsiaTheme="minorEastAsia"/>
          <w:sz w:val="24"/>
          <w:szCs w:val="24"/>
          <w:lang w:val="sr-Cyrl-RS"/>
        </w:rPr>
        <w:t xml:space="preserve"> и опет из правила ланчања се добија да је то </w:t>
      </w:r>
      <m:oMath>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oMath>
    </w:p>
    <w:p w:rsidR="00AE1363" w:rsidRDefault="00AE1363" w:rsidP="00AA0810">
      <w:pPr>
        <w:jc w:val="both"/>
        <w:rPr>
          <w:rFonts w:eastAsiaTheme="minorEastAsia"/>
          <w:sz w:val="24"/>
          <w:szCs w:val="24"/>
          <w:lang w:val="sr-Cyrl-RS"/>
        </w:rPr>
      </w:pPr>
      <w:r>
        <w:rPr>
          <w:rFonts w:eastAsiaTheme="minorEastAsia"/>
          <w:sz w:val="24"/>
          <w:szCs w:val="24"/>
          <w:lang w:val="sr-Cyrl-RS"/>
        </w:rPr>
        <w:t>Брисањем двојке из првог члана можемо да поједноставимо систем. То смемо да урадимо јер нам је битнији правац нагиба функције грешке</w:t>
      </w:r>
      <w:r w:rsidR="0001404F">
        <w:rPr>
          <w:rFonts w:eastAsiaTheme="minorEastAsia"/>
          <w:sz w:val="24"/>
          <w:szCs w:val="24"/>
          <w:lang w:val="sr-Cyrl-RS"/>
        </w:rPr>
        <w:t xml:space="preserve"> а овај коефицијент не утиче на њега</w:t>
      </w:r>
      <w:r>
        <w:rPr>
          <w:rFonts w:eastAsiaTheme="minorEastAsia"/>
          <w:sz w:val="24"/>
          <w:szCs w:val="24"/>
          <w:lang w:val="sr-Cyrl-RS"/>
        </w:rPr>
        <w:t>.</w:t>
      </w:r>
    </w:p>
    <w:p w:rsidR="00347C1A" w:rsidRPr="00AE1363" w:rsidRDefault="00347C1A" w:rsidP="00AA0810">
      <w:pPr>
        <w:jc w:val="both"/>
        <w:rPr>
          <w:rFonts w:eastAsiaTheme="minorEastAsia"/>
          <w:sz w:val="24"/>
          <w:szCs w:val="24"/>
          <w:lang w:val="sr-Cyrl-RS"/>
        </w:rPr>
      </w:pPr>
    </w:p>
    <w:p w:rsidR="000A575C" w:rsidRPr="00AE1363" w:rsidRDefault="00126B8E" w:rsidP="00AC4A11">
      <w:pPr>
        <w:jc w:val="both"/>
        <w:rPr>
          <w:rFonts w:eastAsiaTheme="minorEastAsia"/>
          <w:color w:val="548DD4" w:themeColor="text2" w:themeTint="99"/>
          <w:sz w:val="24"/>
          <w:szCs w:val="24"/>
          <w:lang w:val="sr-Cyrl-RS"/>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r>
            <w:rPr>
              <w:rFonts w:ascii="Cambria Math" w:eastAsiaTheme="minorEastAsia" w:hAnsi="Cambria Math"/>
              <w:sz w:val="24"/>
              <w:szCs w:val="24"/>
            </w:rPr>
            <m:t>=</m:t>
          </m:r>
          <m:r>
            <w:rPr>
              <w:rFonts w:ascii="Cambria Math" w:eastAsiaTheme="minorEastAsia" w:hAnsi="Cambria Math"/>
              <w:color w:val="00B050"/>
              <w:sz w:val="24"/>
              <w:szCs w:val="24"/>
            </w:rPr>
            <m:t>-</m:t>
          </m:r>
          <m:d>
            <m:dPr>
              <m:ctrlPr>
                <w:rPr>
                  <w:rFonts w:ascii="Cambria Math" w:eastAsiaTheme="minorEastAsia" w:hAnsi="Cambria Math"/>
                  <w:i/>
                  <w:color w:val="00B050"/>
                  <w:sz w:val="24"/>
                  <w:szCs w:val="24"/>
                </w:rPr>
              </m:ctrlPr>
            </m:dPr>
            <m:e>
              <m:sSub>
                <m:sSubPr>
                  <m:ctrlPr>
                    <w:rPr>
                      <w:rFonts w:ascii="Cambria Math" w:eastAsiaTheme="minorEastAsia" w:hAnsi="Cambria Math"/>
                      <w:i/>
                      <w:color w:val="00B050"/>
                      <w:sz w:val="24"/>
                      <w:szCs w:val="24"/>
                    </w:rPr>
                  </m:ctrlPr>
                </m:sSubPr>
                <m:e>
                  <m:r>
                    <w:rPr>
                      <w:rFonts w:ascii="Cambria Math" w:eastAsiaTheme="minorEastAsia" w:hAnsi="Cambria Math"/>
                      <w:color w:val="00B050"/>
                      <w:sz w:val="24"/>
                      <w:szCs w:val="24"/>
                    </w:rPr>
                    <m:t>t</m:t>
                  </m:r>
                </m:e>
                <m:sub>
                  <m:r>
                    <w:rPr>
                      <w:rFonts w:ascii="Cambria Math" w:eastAsiaTheme="minorEastAsia" w:hAnsi="Cambria Math"/>
                      <w:color w:val="00B050"/>
                      <w:sz w:val="24"/>
                      <w:szCs w:val="24"/>
                    </w:rPr>
                    <m:t>k</m:t>
                  </m:r>
                </m:sub>
              </m:sSub>
              <m:r>
                <w:rPr>
                  <w:rFonts w:ascii="Cambria Math" w:eastAsiaTheme="minorEastAsia" w:hAnsi="Cambria Math"/>
                  <w:color w:val="00B050"/>
                  <w:sz w:val="24"/>
                  <w:szCs w:val="24"/>
                </w:rPr>
                <m:t>-</m:t>
              </m:r>
              <m:sSub>
                <m:sSubPr>
                  <m:ctrlPr>
                    <w:rPr>
                      <w:rFonts w:ascii="Cambria Math" w:eastAsiaTheme="minorEastAsia" w:hAnsi="Cambria Math"/>
                      <w:i/>
                      <w:color w:val="00B050"/>
                      <w:sz w:val="24"/>
                      <w:szCs w:val="24"/>
                    </w:rPr>
                  </m:ctrlPr>
                </m:sSubPr>
                <m:e>
                  <m:r>
                    <w:rPr>
                      <w:rFonts w:ascii="Cambria Math" w:eastAsiaTheme="minorEastAsia" w:hAnsi="Cambria Math"/>
                      <w:color w:val="00B050"/>
                      <w:sz w:val="24"/>
                      <w:szCs w:val="24"/>
                    </w:rPr>
                    <m:t>o</m:t>
                  </m:r>
                </m:e>
                <m:sub>
                  <m:r>
                    <w:rPr>
                      <w:rFonts w:ascii="Cambria Math" w:eastAsiaTheme="minorEastAsia" w:hAnsi="Cambria Math"/>
                      <w:color w:val="00B050"/>
                      <w:sz w:val="24"/>
                      <w:szCs w:val="24"/>
                    </w:rPr>
                    <m:t>k</m:t>
                  </m:r>
                </m:sub>
              </m:sSub>
            </m:e>
          </m:d>
          <m:r>
            <w:rPr>
              <w:rFonts w:ascii="Cambria Math" w:eastAsiaTheme="minorEastAsia" w:hAnsi="Cambria Math"/>
              <w:sz w:val="24"/>
              <w:szCs w:val="24"/>
            </w:rPr>
            <m:t>*</m:t>
          </m:r>
          <m:r>
            <w:rPr>
              <w:rFonts w:ascii="Cambria Math" w:eastAsiaTheme="minorEastAsia" w:hAnsi="Cambria Math"/>
              <w:sz w:val="24"/>
              <w:szCs w:val="24"/>
              <w:lang w:val="sr-Latn-CS"/>
            </w:rPr>
            <m:t xml:space="preserve"> </m:t>
          </m:r>
          <m:r>
            <w:rPr>
              <w:rFonts w:ascii="Cambria Math" w:eastAsiaTheme="minorEastAsia" w:hAnsi="Cambria Math"/>
              <w:color w:val="FF0000"/>
              <w:sz w:val="24"/>
              <w:szCs w:val="24"/>
              <w:lang w:val="sr-Latn-CS"/>
            </w:rPr>
            <m:t>sigmoid</m:t>
          </m:r>
          <m:d>
            <m:dPr>
              <m:ctrlPr>
                <w:rPr>
                  <w:rFonts w:ascii="Cambria Math" w:eastAsiaTheme="minorEastAsia" w:hAnsi="Cambria Math"/>
                  <w:i/>
                  <w:color w:val="FF0000"/>
                  <w:sz w:val="24"/>
                  <w:szCs w:val="24"/>
                  <w:lang w:val="sr-Latn-CS"/>
                </w:rPr>
              </m:ctrlPr>
            </m:dPr>
            <m:e>
              <m:sSub>
                <m:sSubPr>
                  <m:ctrlPr>
                    <w:rPr>
                      <w:rFonts w:ascii="Cambria Math" w:eastAsiaTheme="minorEastAsia" w:hAnsi="Cambria Math"/>
                      <w:i/>
                      <w:color w:val="FF0000"/>
                      <w:sz w:val="24"/>
                      <w:szCs w:val="24"/>
                    </w:rPr>
                  </m:ctrlPr>
                </m:sSubPr>
                <m:e>
                  <m:r>
                    <w:rPr>
                      <w:rFonts w:ascii="Cambria Math" w:eastAsiaTheme="minorEastAsia" w:hAnsi="Cambria Math"/>
                      <w:color w:val="FF0000"/>
                      <w:sz w:val="24"/>
                      <w:szCs w:val="24"/>
                    </w:rPr>
                    <m:t>Σ</m:t>
                  </m:r>
                </m:e>
                <m:sub>
                  <m:r>
                    <w:rPr>
                      <w:rFonts w:ascii="Cambria Math" w:eastAsiaTheme="minorEastAsia" w:hAnsi="Cambria Math"/>
                      <w:color w:val="FF0000"/>
                      <w:sz w:val="24"/>
                      <w:szCs w:val="24"/>
                    </w:rPr>
                    <m:t>j</m:t>
                  </m:r>
                </m:sub>
              </m:sSub>
              <m:sSub>
                <m:sSubPr>
                  <m:ctrlPr>
                    <w:rPr>
                      <w:rFonts w:ascii="Cambria Math" w:eastAsiaTheme="minorEastAsia" w:hAnsi="Cambria Math"/>
                      <w:i/>
                      <w:color w:val="FF0000"/>
                      <w:sz w:val="24"/>
                      <w:szCs w:val="24"/>
                      <w:lang w:val="sr-Latn-CS"/>
                    </w:rPr>
                  </m:ctrlPr>
                </m:sSubPr>
                <m:e>
                  <m:r>
                    <w:rPr>
                      <w:rFonts w:ascii="Cambria Math" w:eastAsiaTheme="minorEastAsia" w:hAnsi="Cambria Math"/>
                      <w:color w:val="FF0000"/>
                      <w:sz w:val="24"/>
                      <w:szCs w:val="24"/>
                      <w:lang w:val="sr-Latn-CS"/>
                    </w:rPr>
                    <m:t>w</m:t>
                  </m:r>
                </m:e>
                <m:sub>
                  <m:r>
                    <w:rPr>
                      <w:rFonts w:ascii="Cambria Math" w:eastAsiaTheme="minorEastAsia" w:hAnsi="Cambria Math"/>
                      <w:color w:val="FF0000"/>
                      <w:sz w:val="24"/>
                      <w:szCs w:val="24"/>
                      <w:lang w:val="sr-Latn-CS"/>
                    </w:rPr>
                    <m:t>jk</m:t>
                  </m:r>
                </m:sub>
              </m:sSub>
              <m:r>
                <w:rPr>
                  <w:rFonts w:ascii="Cambria Math" w:eastAsiaTheme="minorEastAsia" w:hAnsi="Cambria Math"/>
                  <w:color w:val="FF0000"/>
                  <w:sz w:val="24"/>
                  <w:szCs w:val="24"/>
                  <w:lang w:val="sr-Latn-CS"/>
                </w:rPr>
                <m:t>*</m:t>
              </m:r>
              <m:sSub>
                <m:sSubPr>
                  <m:ctrlPr>
                    <w:rPr>
                      <w:rFonts w:ascii="Cambria Math" w:eastAsiaTheme="minorEastAsia" w:hAnsi="Cambria Math"/>
                      <w:i/>
                      <w:color w:val="FF0000"/>
                      <w:sz w:val="24"/>
                      <w:szCs w:val="24"/>
                    </w:rPr>
                  </m:ctrlPr>
                </m:sSubPr>
                <m:e>
                  <m:r>
                    <w:rPr>
                      <w:rFonts w:ascii="Cambria Math" w:eastAsiaTheme="minorEastAsia" w:hAnsi="Cambria Math"/>
                      <w:color w:val="FF0000"/>
                      <w:sz w:val="24"/>
                      <w:szCs w:val="24"/>
                    </w:rPr>
                    <m:t>о</m:t>
                  </m:r>
                </m:e>
                <m:sub>
                  <m:r>
                    <w:rPr>
                      <w:rFonts w:ascii="Cambria Math" w:eastAsiaTheme="minorEastAsia" w:hAnsi="Cambria Math"/>
                      <w:color w:val="FF0000"/>
                      <w:sz w:val="24"/>
                      <w:szCs w:val="24"/>
                    </w:rPr>
                    <m:t>j</m:t>
                  </m:r>
                </m:sub>
              </m:sSub>
            </m:e>
          </m:d>
          <m:r>
            <w:rPr>
              <w:rFonts w:ascii="Cambria Math" w:eastAsiaTheme="minorEastAsia" w:hAnsi="Cambria Math"/>
              <w:color w:val="FF0000"/>
              <w:sz w:val="24"/>
              <w:szCs w:val="24"/>
            </w:rPr>
            <m:t>*</m:t>
          </m:r>
          <m:d>
            <m:dPr>
              <m:ctrlPr>
                <w:rPr>
                  <w:rFonts w:ascii="Cambria Math" w:eastAsiaTheme="minorEastAsia" w:hAnsi="Cambria Math"/>
                  <w:i/>
                  <w:color w:val="FF0000"/>
                  <w:sz w:val="24"/>
                  <w:szCs w:val="24"/>
                  <w:lang w:val="sr-Latn-CS"/>
                </w:rPr>
              </m:ctrlPr>
            </m:dPr>
            <m:e>
              <m:r>
                <w:rPr>
                  <w:rFonts w:ascii="Cambria Math" w:eastAsiaTheme="minorEastAsia" w:hAnsi="Cambria Math"/>
                  <w:color w:val="FF0000"/>
                  <w:sz w:val="24"/>
                  <w:szCs w:val="24"/>
                  <w:lang w:val="sr-Latn-CS"/>
                </w:rPr>
                <m:t>1</m:t>
              </m:r>
              <m:r>
                <w:rPr>
                  <w:rFonts w:ascii="Cambria Math" w:eastAsiaTheme="minorEastAsia" w:hAnsi="Cambria Math"/>
                  <w:color w:val="FF0000"/>
                  <w:sz w:val="24"/>
                  <w:szCs w:val="24"/>
                </w:rPr>
                <m:t>-</m:t>
              </m:r>
              <m:r>
                <w:rPr>
                  <w:rFonts w:ascii="Cambria Math" w:eastAsiaTheme="minorEastAsia" w:hAnsi="Cambria Math"/>
                  <w:color w:val="FF0000"/>
                  <w:sz w:val="24"/>
                  <w:szCs w:val="24"/>
                  <w:lang w:val="sr-Latn-CS"/>
                </w:rPr>
                <m:t>sigmoid</m:t>
              </m:r>
              <m:d>
                <m:dPr>
                  <m:ctrlPr>
                    <w:rPr>
                      <w:rFonts w:ascii="Cambria Math" w:eastAsiaTheme="minorEastAsia" w:hAnsi="Cambria Math"/>
                      <w:i/>
                      <w:color w:val="FF0000"/>
                      <w:sz w:val="24"/>
                      <w:szCs w:val="24"/>
                      <w:lang w:val="sr-Latn-CS"/>
                    </w:rPr>
                  </m:ctrlPr>
                </m:dPr>
                <m:e>
                  <m:sSub>
                    <m:sSubPr>
                      <m:ctrlPr>
                        <w:rPr>
                          <w:rFonts w:ascii="Cambria Math" w:eastAsiaTheme="minorEastAsia" w:hAnsi="Cambria Math"/>
                          <w:i/>
                          <w:color w:val="FF0000"/>
                          <w:sz w:val="24"/>
                          <w:szCs w:val="24"/>
                        </w:rPr>
                      </m:ctrlPr>
                    </m:sSubPr>
                    <m:e>
                      <m:r>
                        <w:rPr>
                          <w:rFonts w:ascii="Cambria Math" w:eastAsiaTheme="minorEastAsia" w:hAnsi="Cambria Math"/>
                          <w:color w:val="FF0000"/>
                          <w:sz w:val="24"/>
                          <w:szCs w:val="24"/>
                        </w:rPr>
                        <m:t>Σ</m:t>
                      </m:r>
                    </m:e>
                    <m:sub>
                      <m:r>
                        <w:rPr>
                          <w:rFonts w:ascii="Cambria Math" w:eastAsiaTheme="minorEastAsia" w:hAnsi="Cambria Math"/>
                          <w:color w:val="FF0000"/>
                          <w:sz w:val="24"/>
                          <w:szCs w:val="24"/>
                        </w:rPr>
                        <m:t>j</m:t>
                      </m:r>
                    </m:sub>
                  </m:sSub>
                  <m:sSub>
                    <m:sSubPr>
                      <m:ctrlPr>
                        <w:rPr>
                          <w:rFonts w:ascii="Cambria Math" w:eastAsiaTheme="minorEastAsia" w:hAnsi="Cambria Math"/>
                          <w:i/>
                          <w:color w:val="FF0000"/>
                          <w:sz w:val="24"/>
                          <w:szCs w:val="24"/>
                          <w:lang w:val="sr-Latn-CS"/>
                        </w:rPr>
                      </m:ctrlPr>
                    </m:sSubPr>
                    <m:e>
                      <m:r>
                        <w:rPr>
                          <w:rFonts w:ascii="Cambria Math" w:eastAsiaTheme="minorEastAsia" w:hAnsi="Cambria Math"/>
                          <w:color w:val="FF0000"/>
                          <w:sz w:val="24"/>
                          <w:szCs w:val="24"/>
                          <w:lang w:val="sr-Latn-CS"/>
                        </w:rPr>
                        <m:t>w</m:t>
                      </m:r>
                    </m:e>
                    <m:sub>
                      <m:r>
                        <w:rPr>
                          <w:rFonts w:ascii="Cambria Math" w:eastAsiaTheme="minorEastAsia" w:hAnsi="Cambria Math"/>
                          <w:color w:val="FF0000"/>
                          <w:sz w:val="24"/>
                          <w:szCs w:val="24"/>
                          <w:lang w:val="sr-Latn-CS"/>
                        </w:rPr>
                        <m:t>jk</m:t>
                      </m:r>
                    </m:sub>
                  </m:sSub>
                  <m:r>
                    <w:rPr>
                      <w:rFonts w:ascii="Cambria Math" w:eastAsiaTheme="minorEastAsia" w:hAnsi="Cambria Math"/>
                      <w:color w:val="FF0000"/>
                      <w:sz w:val="24"/>
                      <w:szCs w:val="24"/>
                      <w:lang w:val="sr-Latn-CS"/>
                    </w:rPr>
                    <m:t>*</m:t>
                  </m:r>
                  <m:sSub>
                    <m:sSubPr>
                      <m:ctrlPr>
                        <w:rPr>
                          <w:rFonts w:ascii="Cambria Math" w:eastAsiaTheme="minorEastAsia" w:hAnsi="Cambria Math"/>
                          <w:i/>
                          <w:color w:val="FF0000"/>
                          <w:sz w:val="24"/>
                          <w:szCs w:val="24"/>
                        </w:rPr>
                      </m:ctrlPr>
                    </m:sSubPr>
                    <m:e>
                      <m:r>
                        <w:rPr>
                          <w:rFonts w:ascii="Cambria Math" w:eastAsiaTheme="minorEastAsia" w:hAnsi="Cambria Math"/>
                          <w:color w:val="FF0000"/>
                          <w:sz w:val="24"/>
                          <w:szCs w:val="24"/>
                        </w:rPr>
                        <m:t>о</m:t>
                      </m:r>
                    </m:e>
                    <m:sub>
                      <m:r>
                        <w:rPr>
                          <w:rFonts w:ascii="Cambria Math" w:eastAsiaTheme="minorEastAsia" w:hAnsi="Cambria Math"/>
                          <w:color w:val="FF0000"/>
                          <w:sz w:val="24"/>
                          <w:szCs w:val="24"/>
                        </w:rPr>
                        <m:t>j</m:t>
                      </m:r>
                    </m:sub>
                  </m:sSub>
                </m:e>
              </m:d>
            </m:e>
          </m:d>
          <m:r>
            <w:rPr>
              <w:rFonts w:ascii="Cambria Math" w:eastAsiaTheme="minorEastAsia" w:hAnsi="Cambria Math"/>
              <w:sz w:val="24"/>
              <w:szCs w:val="24"/>
              <w:lang w:val="sr-Latn-CS"/>
            </w:rPr>
            <m:t>*</m:t>
          </m:r>
          <m:sSub>
            <m:sSubPr>
              <m:ctrlPr>
                <w:rPr>
                  <w:rFonts w:ascii="Cambria Math" w:eastAsiaTheme="minorEastAsia" w:hAnsi="Cambria Math"/>
                  <w:i/>
                  <w:color w:val="548DD4" w:themeColor="text2" w:themeTint="99"/>
                  <w:sz w:val="24"/>
                  <w:szCs w:val="24"/>
                </w:rPr>
              </m:ctrlPr>
            </m:sSubPr>
            <m:e>
              <m:r>
                <w:rPr>
                  <w:rFonts w:ascii="Cambria Math" w:eastAsiaTheme="minorEastAsia" w:hAnsi="Cambria Math"/>
                  <w:color w:val="548DD4" w:themeColor="text2" w:themeTint="99"/>
                  <w:sz w:val="24"/>
                  <w:szCs w:val="24"/>
                </w:rPr>
                <m:t>о</m:t>
              </m:r>
            </m:e>
            <m:sub>
              <m:r>
                <w:rPr>
                  <w:rFonts w:ascii="Cambria Math" w:eastAsiaTheme="minorEastAsia" w:hAnsi="Cambria Math"/>
                  <w:color w:val="548DD4" w:themeColor="text2" w:themeTint="99"/>
                  <w:sz w:val="24"/>
                  <w:szCs w:val="24"/>
                </w:rPr>
                <m:t>j</m:t>
              </m:r>
            </m:sub>
          </m:sSub>
        </m:oMath>
      </m:oMathPara>
    </w:p>
    <w:p w:rsidR="00AE1363" w:rsidRDefault="00AE1363" w:rsidP="00AC4A11">
      <w:pPr>
        <w:jc w:val="both"/>
        <w:rPr>
          <w:rFonts w:eastAsiaTheme="minorEastAsia"/>
          <w:sz w:val="24"/>
          <w:szCs w:val="24"/>
          <w:lang w:val="sr-Cyrl-RS"/>
        </w:rPr>
      </w:pPr>
    </w:p>
    <w:p w:rsidR="00AE1363" w:rsidRPr="00DE0C96" w:rsidRDefault="00AE1363" w:rsidP="00AC4A11">
      <w:pPr>
        <w:jc w:val="both"/>
        <w:rPr>
          <w:rFonts w:eastAsiaTheme="minorEastAsia"/>
          <w:sz w:val="24"/>
          <w:szCs w:val="24"/>
          <w:lang w:val="sr-Cyrl-RS"/>
        </w:rPr>
      </w:pPr>
      <m:oMath>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k</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oMath>
      <w:r w:rsidRPr="00DE0C96">
        <w:rPr>
          <w:rFonts w:eastAsiaTheme="minorEastAsia"/>
          <w:sz w:val="24"/>
          <w:szCs w:val="24"/>
          <w:lang w:val="sr-Cyrl-RS"/>
        </w:rPr>
        <w:t xml:space="preserve"> </w:t>
      </w:r>
      <w:r w:rsidRPr="00DE0C96">
        <w:rPr>
          <w:rFonts w:eastAsiaTheme="minorEastAsia"/>
          <w:sz w:val="24"/>
          <w:szCs w:val="24"/>
        </w:rPr>
        <w:t xml:space="preserve">- </w:t>
      </w:r>
      <w:proofErr w:type="gramStart"/>
      <w:r w:rsidRPr="00DE0C96">
        <w:rPr>
          <w:rFonts w:eastAsiaTheme="minorEastAsia"/>
          <w:sz w:val="24"/>
          <w:szCs w:val="24"/>
          <w:lang w:val="sr-Cyrl-RS"/>
        </w:rPr>
        <w:t>разлика</w:t>
      </w:r>
      <w:proofErr w:type="gramEnd"/>
      <w:r w:rsidRPr="00DE0C96">
        <w:rPr>
          <w:rFonts w:eastAsiaTheme="minorEastAsia"/>
          <w:sz w:val="24"/>
          <w:szCs w:val="24"/>
          <w:lang w:val="sr-Cyrl-RS"/>
        </w:rPr>
        <w:t xml:space="preserve"> очекиваног и добијеног резултата (</w:t>
      </w:r>
      <w:r w:rsidRPr="00DE0C96">
        <w:rPr>
          <w:rFonts w:eastAsiaTheme="minorEastAsia"/>
          <w:i/>
          <w:sz w:val="24"/>
          <w:szCs w:val="24"/>
          <w:lang w:val="sr-Latn-RS"/>
        </w:rPr>
        <w:t>error</w:t>
      </w:r>
      <w:r w:rsidRPr="00DE0C96">
        <w:rPr>
          <w:rFonts w:eastAsiaTheme="minorEastAsia"/>
          <w:sz w:val="24"/>
          <w:szCs w:val="24"/>
          <w:lang w:val="sr-Latn-RS"/>
        </w:rPr>
        <w:t>)</w:t>
      </w:r>
    </w:p>
    <w:p w:rsidR="00AE1363" w:rsidRPr="00DE0C96" w:rsidRDefault="00126B8E" w:rsidP="00AC4A11">
      <w:pPr>
        <w:jc w:val="both"/>
        <w:rPr>
          <w:rFonts w:eastAsiaTheme="minorEastAsia"/>
          <w:sz w:val="24"/>
          <w:szCs w:val="24"/>
          <w:lang w:val="sr-Cyrl-RS"/>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j</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oMath>
      <w:r w:rsidR="00AE1363" w:rsidRPr="00DE0C96">
        <w:rPr>
          <w:rFonts w:eastAsiaTheme="minorEastAsia"/>
          <w:sz w:val="24"/>
          <w:szCs w:val="24"/>
          <w:lang w:val="sr-Cyrl-RS"/>
        </w:rPr>
        <w:t xml:space="preserve"> </w:t>
      </w:r>
      <w:r w:rsidR="00AE1363" w:rsidRPr="00DE0C96">
        <w:rPr>
          <w:rFonts w:eastAsiaTheme="minorEastAsia"/>
          <w:sz w:val="24"/>
          <w:szCs w:val="24"/>
        </w:rPr>
        <w:t xml:space="preserve"> -</w:t>
      </w:r>
      <w:r w:rsidR="00AE1363" w:rsidRPr="00DE0C96">
        <w:rPr>
          <w:rFonts w:eastAsiaTheme="minorEastAsia"/>
          <w:sz w:val="24"/>
          <w:szCs w:val="24"/>
          <w:lang w:val="sr-Cyrl-RS"/>
        </w:rPr>
        <w:t xml:space="preserve"> </w:t>
      </w:r>
      <w:proofErr w:type="gramStart"/>
      <w:r w:rsidR="00AE1363" w:rsidRPr="00DE0C96">
        <w:rPr>
          <w:rFonts w:eastAsiaTheme="minorEastAsia"/>
          <w:sz w:val="24"/>
          <w:szCs w:val="24"/>
          <w:lang w:val="sr-Cyrl-RS"/>
        </w:rPr>
        <w:t>сигнал</w:t>
      </w:r>
      <w:proofErr w:type="gramEnd"/>
      <w:r w:rsidR="00AE1363" w:rsidRPr="00DE0C96">
        <w:rPr>
          <w:rFonts w:eastAsiaTheme="minorEastAsia"/>
          <w:sz w:val="24"/>
          <w:szCs w:val="24"/>
          <w:lang w:val="sr-Cyrl-RS"/>
        </w:rPr>
        <w:t xml:space="preserve"> у последњем слоју пре употребе активационе функције</w:t>
      </w:r>
    </w:p>
    <w:p w:rsidR="00AE1363" w:rsidRPr="00DE0C96" w:rsidRDefault="00126B8E" w:rsidP="00AC4A11">
      <w:pPr>
        <w:jc w:val="both"/>
        <w:rPr>
          <w:rFonts w:eastAsiaTheme="minorEastAsia"/>
          <w:sz w:val="24"/>
          <w:szCs w:val="24"/>
          <w:lang w:val="sr-Cyrl-RS"/>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j</m:t>
            </m:r>
          </m:sub>
        </m:sSub>
      </m:oMath>
      <w:r w:rsidR="00AE1363" w:rsidRPr="00DE0C96">
        <w:rPr>
          <w:rFonts w:eastAsiaTheme="minorEastAsia"/>
          <w:sz w:val="24"/>
          <w:szCs w:val="24"/>
          <w:lang w:val="sr-Cyrl-RS"/>
        </w:rPr>
        <w:t xml:space="preserve"> </w:t>
      </w:r>
      <w:r w:rsidR="00AE1363" w:rsidRPr="00DE0C96">
        <w:rPr>
          <w:rFonts w:eastAsiaTheme="minorEastAsia"/>
          <w:sz w:val="24"/>
          <w:szCs w:val="24"/>
        </w:rPr>
        <w:t>–</w:t>
      </w:r>
      <w:r w:rsidR="00AE1363" w:rsidRPr="00DE0C96">
        <w:rPr>
          <w:rFonts w:eastAsiaTheme="minorEastAsia"/>
          <w:sz w:val="24"/>
          <w:szCs w:val="24"/>
          <w:lang w:val="sr-Cyrl-RS"/>
        </w:rPr>
        <w:t xml:space="preserve"> </w:t>
      </w:r>
      <w:proofErr w:type="gramStart"/>
      <w:r w:rsidR="00AE1363" w:rsidRPr="00DE0C96">
        <w:rPr>
          <w:rFonts w:eastAsiaTheme="minorEastAsia"/>
          <w:sz w:val="24"/>
          <w:szCs w:val="24"/>
          <w:lang w:val="sr-Cyrl-RS"/>
        </w:rPr>
        <w:t>излаз</w:t>
      </w:r>
      <w:proofErr w:type="gramEnd"/>
      <w:r w:rsidR="00AE1363" w:rsidRPr="00DE0C96">
        <w:rPr>
          <w:rFonts w:eastAsiaTheme="minorEastAsia"/>
          <w:sz w:val="24"/>
          <w:szCs w:val="24"/>
          <w:lang w:val="sr-Cyrl-RS"/>
        </w:rPr>
        <w:t xml:space="preserve"> из чвора </w:t>
      </w:r>
      <w:r w:rsidR="00AE1363" w:rsidRPr="00DE0C96">
        <w:rPr>
          <w:rFonts w:eastAsiaTheme="minorEastAsia"/>
          <w:i/>
          <w:sz w:val="24"/>
          <w:szCs w:val="24"/>
          <w:lang w:val="sr-Latn-RS"/>
        </w:rPr>
        <w:t>j</w:t>
      </w:r>
      <w:r w:rsidR="00AE1363" w:rsidRPr="00DE0C96">
        <w:rPr>
          <w:rFonts w:eastAsiaTheme="minorEastAsia"/>
          <w:sz w:val="24"/>
          <w:szCs w:val="24"/>
          <w:lang w:val="sr-Latn-RS"/>
        </w:rPr>
        <w:t xml:space="preserve"> </w:t>
      </w:r>
      <w:r w:rsidR="00AE1363" w:rsidRPr="00DE0C96">
        <w:rPr>
          <w:rFonts w:eastAsiaTheme="minorEastAsia"/>
          <w:sz w:val="24"/>
          <w:szCs w:val="24"/>
          <w:lang w:val="sr-Cyrl-RS"/>
        </w:rPr>
        <w:t>претходног скривеног слоја</w:t>
      </w:r>
    </w:p>
    <w:p w:rsidR="00EC4711" w:rsidRDefault="00EC4711" w:rsidP="00AC4A11">
      <w:pPr>
        <w:jc w:val="both"/>
        <w:rPr>
          <w:rFonts w:eastAsiaTheme="minorEastAsia"/>
          <w:sz w:val="24"/>
          <w:szCs w:val="24"/>
          <w:lang w:val="sr-Cyrl-RS"/>
        </w:rPr>
      </w:pPr>
      <w:r>
        <w:rPr>
          <w:rFonts w:eastAsiaTheme="minorEastAsia"/>
          <w:sz w:val="24"/>
          <w:szCs w:val="24"/>
          <w:lang w:val="sr-Cyrl-RS"/>
        </w:rPr>
        <w:t>У случају промене тежина у дубљлим слојевима користи се иста веза с тим да сада важи да је први члан грешка која је добијена на излазу скривеног слоја.</w:t>
      </w:r>
    </w:p>
    <w:p w:rsidR="00EC4711" w:rsidRDefault="00EC4711" w:rsidP="00AC4A11">
      <w:pPr>
        <w:jc w:val="both"/>
        <w:rPr>
          <w:rFonts w:eastAsiaTheme="minorEastAsia"/>
          <w:sz w:val="24"/>
          <w:szCs w:val="24"/>
          <w:lang w:val="sr-Cyrl-RS"/>
        </w:rPr>
      </w:pPr>
      <w:r>
        <w:rPr>
          <w:rFonts w:eastAsiaTheme="minorEastAsia"/>
          <w:sz w:val="24"/>
          <w:szCs w:val="24"/>
          <w:lang w:val="sr-Cyrl-RS"/>
        </w:rPr>
        <w:t>Сигмоидова функција се сада примењује над сумом производа тежина из</w:t>
      </w:r>
      <w:r w:rsidR="00D37D69">
        <w:rPr>
          <w:rFonts w:eastAsiaTheme="minorEastAsia"/>
          <w:sz w:val="24"/>
          <w:szCs w:val="24"/>
          <w:lang w:val="sr-Cyrl-RS"/>
        </w:rPr>
        <w:t>међу улазног и скривеног слоја и</w:t>
      </w:r>
      <w:r>
        <w:rPr>
          <w:rFonts w:eastAsiaTheme="minorEastAsia"/>
          <w:sz w:val="24"/>
          <w:szCs w:val="24"/>
          <w:lang w:val="sr-Cyrl-RS"/>
        </w:rPr>
        <w:t xml:space="preserve"> одговарајућих улаза у скривени слој.</w:t>
      </w:r>
    </w:p>
    <w:p w:rsidR="00EC4711" w:rsidRDefault="00EC4711" w:rsidP="00AC4A11">
      <w:pPr>
        <w:jc w:val="both"/>
        <w:rPr>
          <w:rFonts w:eastAsiaTheme="minorEastAsia"/>
          <w:sz w:val="24"/>
          <w:szCs w:val="24"/>
          <w:lang w:val="sr-Cyrl-RS"/>
        </w:rPr>
      </w:pPr>
      <w:r>
        <w:rPr>
          <w:rFonts w:eastAsiaTheme="minorEastAsia"/>
          <w:sz w:val="24"/>
          <w:szCs w:val="24"/>
          <w:lang w:val="sr-Cyrl-RS"/>
        </w:rPr>
        <w:t>Задњи члан је излаз из првог слоја што је улазни сигнал.</w:t>
      </w:r>
    </w:p>
    <w:p w:rsidR="00347C1A" w:rsidRDefault="00347C1A" w:rsidP="00AC4A11">
      <w:pPr>
        <w:jc w:val="both"/>
        <w:rPr>
          <w:rFonts w:eastAsiaTheme="minorEastAsia"/>
          <w:sz w:val="24"/>
          <w:szCs w:val="24"/>
        </w:rPr>
      </w:pPr>
    </w:p>
    <w:p w:rsidR="0041630D" w:rsidRPr="0041630D" w:rsidRDefault="00126B8E" w:rsidP="001A3BCE">
      <w:pPr>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ij</m:t>
                  </m:r>
                </m:sub>
              </m:sSub>
            </m:den>
          </m:f>
          <m:r>
            <w:rPr>
              <w:rFonts w:ascii="Cambria Math" w:eastAsiaTheme="minorEastAsia" w:hAnsi="Cambria Math"/>
              <w:sz w:val="24"/>
              <w:szCs w:val="24"/>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j</m:t>
                  </m:r>
                </m:sub>
              </m:sSub>
            </m:e>
          </m:d>
          <m:r>
            <w:rPr>
              <w:rFonts w:ascii="Cambria Math" w:eastAsiaTheme="minorEastAsia" w:hAnsi="Cambria Math"/>
              <w:sz w:val="24"/>
              <w:szCs w:val="24"/>
            </w:rPr>
            <m:t>*</m:t>
          </m:r>
          <m:r>
            <w:rPr>
              <w:rFonts w:ascii="Cambria Math" w:eastAsiaTheme="minorEastAsia" w:hAnsi="Cambria Math"/>
              <w:sz w:val="24"/>
              <w:szCs w:val="24"/>
              <w:lang w:val="sr-Latn-CS"/>
            </w:rPr>
            <m:t xml:space="preserve"> si</m:t>
          </m:r>
          <m:r>
            <w:rPr>
              <w:rFonts w:ascii="Cambria Math" w:eastAsiaTheme="minorEastAsia" w:hAnsi="Cambria Math"/>
              <w:sz w:val="24"/>
              <w:szCs w:val="24"/>
              <w:lang w:val="sr-Latn-CS"/>
            </w:rPr>
            <m:t>gmoid</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ij</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i</m:t>
                  </m:r>
                </m:sub>
              </m:sSub>
            </m:e>
          </m:d>
          <m:r>
            <w:rPr>
              <w:rFonts w:ascii="Cambria Math" w:eastAsiaTheme="minorEastAsia" w:hAnsi="Cambria Math"/>
              <w:sz w:val="24"/>
              <w:szCs w:val="24"/>
            </w:rPr>
            <m:t>*</m:t>
          </m:r>
          <m:d>
            <m:dPr>
              <m:ctrlPr>
                <w:rPr>
                  <w:rFonts w:ascii="Cambria Math" w:eastAsiaTheme="minorEastAsia" w:hAnsi="Cambria Math"/>
                  <w:i/>
                  <w:sz w:val="24"/>
                  <w:szCs w:val="24"/>
                  <w:lang w:val="sr-Latn-CS"/>
                </w:rPr>
              </m:ctrlPr>
            </m:dPr>
            <m:e>
              <m:r>
                <w:rPr>
                  <w:rFonts w:ascii="Cambria Math" w:eastAsiaTheme="minorEastAsia" w:hAnsi="Cambria Math"/>
                  <w:sz w:val="24"/>
                  <w:szCs w:val="24"/>
                  <w:lang w:val="sr-Latn-CS"/>
                </w:rPr>
                <m:t>1</m:t>
              </m:r>
              <m:r>
                <w:rPr>
                  <w:rFonts w:ascii="Cambria Math" w:eastAsiaTheme="minorEastAsia" w:hAnsi="Cambria Math"/>
                  <w:sz w:val="24"/>
                  <w:szCs w:val="24"/>
                </w:rPr>
                <m:t>-</m:t>
              </m:r>
              <m:r>
                <w:rPr>
                  <w:rFonts w:ascii="Cambria Math" w:eastAsiaTheme="minorEastAsia" w:hAnsi="Cambria Math"/>
                  <w:sz w:val="24"/>
                  <w:szCs w:val="24"/>
                  <w:lang w:val="sr-Latn-CS"/>
                </w:rPr>
                <m:t>sigmoid</m:t>
              </m:r>
              <m:d>
                <m:dPr>
                  <m:ctrlPr>
                    <w:rPr>
                      <w:rFonts w:ascii="Cambria Math" w:eastAsiaTheme="minorEastAsia" w:hAnsi="Cambria Math"/>
                      <w:i/>
                      <w:sz w:val="24"/>
                      <w:szCs w:val="24"/>
                      <w:lang w:val="sr-Latn-CS"/>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i</m:t>
                      </m:r>
                    </m:sub>
                  </m:sSub>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ij</m:t>
                      </m:r>
                    </m:sub>
                  </m:sSub>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i</m:t>
                      </m:r>
                    </m:sub>
                  </m:sSub>
                </m:e>
              </m:d>
            </m:e>
          </m:d>
          <m:r>
            <w:rPr>
              <w:rFonts w:ascii="Cambria Math" w:eastAsiaTheme="minorEastAsia" w:hAnsi="Cambria Math"/>
              <w:sz w:val="24"/>
              <w:szCs w:val="24"/>
              <w:lang w:val="sr-Latn-CS"/>
            </w:rPr>
            <m:t>*</m:t>
          </m:r>
          <m:sSub>
            <m:sSubPr>
              <m:ctrlPr>
                <w:rPr>
                  <w:rFonts w:ascii="Cambria Math" w:eastAsiaTheme="minorEastAsia" w:hAnsi="Cambria Math"/>
                  <w:i/>
                  <w:sz w:val="24"/>
                  <w:szCs w:val="24"/>
                </w:rPr>
              </m:ctrlPr>
            </m:sSubPr>
            <m:e>
              <m:r>
                <w:rPr>
                  <w:rFonts w:ascii="Cambria Math" w:eastAsiaTheme="minorEastAsia" w:hAnsi="Cambria Math"/>
                  <w:sz w:val="24"/>
                  <w:szCs w:val="24"/>
                </w:rPr>
                <m:t>о</m:t>
              </m:r>
            </m:e>
            <m:sub>
              <m:r>
                <w:rPr>
                  <w:rFonts w:ascii="Cambria Math" w:eastAsiaTheme="minorEastAsia" w:hAnsi="Cambria Math"/>
                  <w:sz w:val="24"/>
                  <w:szCs w:val="24"/>
                </w:rPr>
                <m:t>i</m:t>
              </m:r>
            </m:sub>
          </m:sSub>
        </m:oMath>
      </m:oMathPara>
    </w:p>
    <w:p w:rsidR="001A3BCE" w:rsidRPr="001A3BCE" w:rsidRDefault="001A3BCE" w:rsidP="00AC4A11">
      <w:pPr>
        <w:jc w:val="both"/>
        <w:rPr>
          <w:rFonts w:eastAsiaTheme="minorEastAsia"/>
          <w:sz w:val="24"/>
          <w:szCs w:val="24"/>
        </w:rPr>
      </w:pPr>
    </w:p>
    <w:p w:rsidR="00BB18B9" w:rsidRDefault="00BB18B9" w:rsidP="00AC4A11">
      <w:pPr>
        <w:jc w:val="both"/>
        <w:rPr>
          <w:rFonts w:eastAsiaTheme="minorEastAsia"/>
          <w:sz w:val="24"/>
          <w:szCs w:val="24"/>
          <w:lang w:val="sr-Cyrl-RS"/>
        </w:rPr>
      </w:pPr>
      <w:r>
        <w:rPr>
          <w:rFonts w:eastAsiaTheme="minorEastAsia"/>
          <w:sz w:val="24"/>
          <w:szCs w:val="24"/>
          <w:lang w:val="sr-Cyrl-RS"/>
        </w:rPr>
        <w:t>Уз то се додаје и степен учења</w:t>
      </w:r>
      <w:r w:rsidR="0001404F">
        <w:rPr>
          <w:rFonts w:eastAsiaTheme="minorEastAsia"/>
          <w:sz w:val="24"/>
          <w:szCs w:val="24"/>
          <w:lang w:val="sr-Cyrl-RS"/>
        </w:rPr>
        <w:t xml:space="preserve"> у ознаци </w:t>
      </w:r>
      <w:r>
        <w:rPr>
          <w:rFonts w:eastAsiaTheme="minorEastAsia"/>
          <w:sz w:val="24"/>
          <w:szCs w:val="24"/>
          <w:lang w:val="sr-Cyrl-RS"/>
        </w:rPr>
        <w:t xml:space="preserve"> </w:t>
      </w:r>
      <w:r w:rsidR="0001404F" w:rsidRPr="0001404F">
        <w:rPr>
          <w:rFonts w:eastAsiaTheme="minorEastAsia"/>
          <w:sz w:val="24"/>
          <w:szCs w:val="24"/>
          <w:lang w:val="sr-Cyrl-RS"/>
        </w:rPr>
        <w:t xml:space="preserve">α </w:t>
      </w:r>
      <w:r>
        <w:rPr>
          <w:rFonts w:eastAsiaTheme="minorEastAsia"/>
          <w:sz w:val="24"/>
          <w:szCs w:val="24"/>
          <w:lang w:val="sr-Cyrl-RS"/>
        </w:rPr>
        <w:t>да би се спречило да се најбоља вредност прескочи због превеликог корака при промени тежина.</w:t>
      </w:r>
    </w:p>
    <w:p w:rsidR="00347C1A" w:rsidRDefault="00347C1A" w:rsidP="00AC4A11">
      <w:pPr>
        <w:jc w:val="both"/>
        <w:rPr>
          <w:rFonts w:eastAsiaTheme="minorEastAsia"/>
          <w:sz w:val="24"/>
          <w:szCs w:val="24"/>
          <w:lang w:val="sr-Cyrl-RS"/>
        </w:rPr>
      </w:pPr>
    </w:p>
    <w:p w:rsidR="00BB18B9" w:rsidRPr="00BB18B9" w:rsidRDefault="00BB18B9" w:rsidP="00BB18B9">
      <w:pPr>
        <w:jc w:val="center"/>
        <w:rPr>
          <w:rFonts w:eastAsiaTheme="minorEastAsia"/>
          <w:i/>
          <w:sz w:val="24"/>
          <w:szCs w:val="24"/>
        </w:rPr>
      </w:pPr>
      <m:oMathPara>
        <m:oMath>
          <m:r>
            <w:rPr>
              <w:rFonts w:ascii="Cambria Math" w:eastAsiaTheme="minorEastAsia" w:hAnsi="Cambria Math"/>
              <w:sz w:val="24"/>
              <w:szCs w:val="24"/>
              <w:lang w:val="sr-Cyrl-RS"/>
            </w:rPr>
            <m:t xml:space="preserve">novo </m:t>
          </m:r>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rPr>
            <m:t xml:space="preserve">=staro </m:t>
          </m:r>
          <m:sSub>
            <m:sSubPr>
              <m:ctrlPr>
                <w:rPr>
                  <w:rFonts w:ascii="Cambria Math" w:eastAsiaTheme="minorEastAsia" w:hAnsi="Cambria Math"/>
                  <w:i/>
                  <w:sz w:val="24"/>
                  <w:szCs w:val="24"/>
                  <w:lang w:val="sr-Latn-CS"/>
                </w:rPr>
              </m:ctrlPr>
            </m:sSubPr>
            <m:e>
              <m:r>
                <w:rPr>
                  <w:rFonts w:ascii="Cambria Math" w:eastAsiaTheme="minorEastAsia" w:hAnsi="Cambria Math"/>
                  <w:sz w:val="24"/>
                  <w:szCs w:val="24"/>
                  <w:lang w:val="sr-Latn-CS"/>
                </w:rPr>
                <m:t>w</m:t>
              </m:r>
            </m:e>
            <m:sub>
              <m:r>
                <w:rPr>
                  <w:rFonts w:ascii="Cambria Math" w:eastAsiaTheme="minorEastAsia" w:hAnsi="Cambria Math"/>
                  <w:sz w:val="24"/>
                  <w:szCs w:val="24"/>
                  <w:lang w:val="sr-Latn-CS"/>
                </w:rPr>
                <m:t>jk</m:t>
              </m:r>
            </m:sub>
          </m:sSub>
          <m:r>
            <w:rPr>
              <w:rFonts w:ascii="Cambria Math" w:eastAsiaTheme="minorEastAsia" w:hAnsi="Cambria Math"/>
              <w:sz w:val="24"/>
              <w:szCs w:val="24"/>
              <w:lang w:val="sr-Latn-CS"/>
            </w:rPr>
            <m:t>- α*</m:t>
          </m:r>
          <m:f>
            <m:fPr>
              <m:ctrlPr>
                <w:rPr>
                  <w:rFonts w:ascii="Cambria Math" w:eastAsiaTheme="minorEastAsia" w:hAnsi="Cambria Math"/>
                  <w:i/>
                  <w:sz w:val="24"/>
                  <w:szCs w:val="24"/>
                </w:rPr>
              </m:ctrlPr>
            </m:fPr>
            <m:num>
              <m:r>
                <w:rPr>
                  <w:rFonts w:ascii="Cambria Math" w:eastAsiaTheme="minorEastAsia" w:hAnsi="Cambria Math"/>
                  <w:sz w:val="24"/>
                  <w:szCs w:val="24"/>
                </w:rPr>
                <m:t>∂E</m:t>
              </m:r>
            </m:num>
            <m:den>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jk</m:t>
                  </m:r>
                </m:sub>
              </m:sSub>
            </m:den>
          </m:f>
        </m:oMath>
      </m:oMathPara>
    </w:p>
    <w:p w:rsidR="0041630D" w:rsidRDefault="0041630D" w:rsidP="0041630D">
      <w:pPr>
        <w:jc w:val="center"/>
        <w:rPr>
          <w:rFonts w:eastAsiaTheme="minorEastAsia"/>
          <w:sz w:val="24"/>
          <w:szCs w:val="24"/>
        </w:rPr>
      </w:pPr>
    </w:p>
    <w:p w:rsidR="0041630D" w:rsidRDefault="0041630D" w:rsidP="0041630D">
      <w:pPr>
        <w:jc w:val="center"/>
        <w:rPr>
          <w:rFonts w:eastAsiaTheme="minorEastAsia"/>
          <w:sz w:val="24"/>
          <w:szCs w:val="24"/>
        </w:rPr>
      </w:pPr>
      <w:r>
        <w:rPr>
          <w:rFonts w:eastAsiaTheme="minorEastAsia"/>
          <w:noProof/>
          <w:sz w:val="24"/>
          <w:szCs w:val="24"/>
          <w:lang w:val="sr-Latn-RS" w:eastAsia="sr-Latn-RS"/>
        </w:rPr>
        <w:drawing>
          <wp:inline distT="0" distB="0" distL="0" distR="0" wp14:anchorId="1741EED9" wp14:editId="5774BF8A">
            <wp:extent cx="4616450" cy="2844800"/>
            <wp:effectExtent l="0" t="0" r="12700" b="1270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1630D" w:rsidRPr="00E26FAB" w:rsidRDefault="0041630D" w:rsidP="0041630D">
      <w:pPr>
        <w:jc w:val="center"/>
        <w:rPr>
          <w:rFonts w:eastAsiaTheme="minorEastAsia"/>
          <w:szCs w:val="24"/>
          <w:lang w:val="sr-Cyrl-RS"/>
        </w:rPr>
      </w:pPr>
      <w:r>
        <w:rPr>
          <w:rFonts w:eastAsiaTheme="minorEastAsia"/>
          <w:szCs w:val="24"/>
          <w:lang w:val="sr-Cyrl-RS"/>
        </w:rPr>
        <w:t xml:space="preserve">Слика </w:t>
      </w:r>
      <w:r w:rsidR="009A587C">
        <w:rPr>
          <w:rFonts w:eastAsiaTheme="minorEastAsia"/>
          <w:szCs w:val="24"/>
          <w:lang w:val="sr-Cyrl-RS"/>
        </w:rPr>
        <w:t>2.1</w:t>
      </w:r>
      <w:r w:rsidR="00C6690B">
        <w:rPr>
          <w:rFonts w:eastAsiaTheme="minorEastAsia"/>
          <w:szCs w:val="24"/>
          <w:lang w:val="sr-Cyrl-RS"/>
        </w:rPr>
        <w:t>6</w:t>
      </w:r>
      <w:r w:rsidR="00E26FAB">
        <w:rPr>
          <w:rFonts w:eastAsiaTheme="minorEastAsia"/>
          <w:szCs w:val="24"/>
          <w:lang w:val="sr-Cyrl-RS"/>
        </w:rPr>
        <w:t xml:space="preserve"> Промена грешке на сваком од излаза из неуронске мреже током три циклуса учења</w:t>
      </w:r>
    </w:p>
    <w:p w:rsidR="00696AD4" w:rsidRPr="0041630D" w:rsidRDefault="00696AD4" w:rsidP="0041630D">
      <w:pPr>
        <w:jc w:val="center"/>
        <w:rPr>
          <w:rFonts w:eastAsiaTheme="minorEastAsia"/>
          <w:szCs w:val="24"/>
          <w:lang w:val="sr-Latn-RS"/>
        </w:rPr>
      </w:pPr>
    </w:p>
    <w:p w:rsidR="00093047" w:rsidRDefault="009A587C" w:rsidP="00D56A7B">
      <w:pPr>
        <w:ind w:firstLine="720"/>
        <w:jc w:val="both"/>
        <w:rPr>
          <w:rFonts w:eastAsiaTheme="minorEastAsia"/>
          <w:sz w:val="24"/>
          <w:szCs w:val="24"/>
          <w:lang w:val="sr-Cyrl-RS"/>
        </w:rPr>
      </w:pPr>
      <w:r>
        <w:rPr>
          <w:rFonts w:eastAsiaTheme="minorEastAsia"/>
          <w:sz w:val="24"/>
          <w:szCs w:val="24"/>
          <w:lang w:val="sr-Cyrl-RS"/>
        </w:rPr>
        <w:lastRenderedPageBreak/>
        <w:t>Слика 2.1</w:t>
      </w:r>
      <w:r w:rsidR="00C6690B">
        <w:rPr>
          <w:rFonts w:eastAsiaTheme="minorEastAsia"/>
          <w:sz w:val="24"/>
          <w:szCs w:val="24"/>
          <w:lang w:val="sr-Cyrl-RS"/>
        </w:rPr>
        <w:t>6</w:t>
      </w:r>
      <w:r w:rsidR="00093047">
        <w:rPr>
          <w:rFonts w:eastAsiaTheme="minorEastAsia"/>
          <w:sz w:val="24"/>
          <w:szCs w:val="24"/>
          <w:lang w:val="sr-Cyrl-RS"/>
        </w:rPr>
        <w:t xml:space="preserve"> описује како се мења грешка на излазу за сваки од ентитета током више пута поновљеног процеса учења. У случају неких од вредности дешава се да грешка пређе из негативне у позитивну вредност и обрнуто. Чак се за неке од случајева грешка повећава током процеса учења. Оно што се може закључити је да на послетку поновљено учење позитивно утиче на смањење грешке. И ако се дешавало да се грешке појединих објеката повећавају, сам збир грешака је све мањи и мањи.</w:t>
      </w:r>
    </w:p>
    <w:p w:rsidR="00AE1363" w:rsidRDefault="00BB18B9" w:rsidP="00AC4A11">
      <w:pPr>
        <w:jc w:val="both"/>
        <w:rPr>
          <w:rFonts w:eastAsiaTheme="minorEastAsia"/>
          <w:sz w:val="24"/>
          <w:szCs w:val="24"/>
          <w:lang w:val="sr-Cyrl-RS"/>
        </w:rPr>
      </w:pPr>
      <w:r>
        <w:rPr>
          <w:rFonts w:eastAsiaTheme="minorEastAsia"/>
          <w:sz w:val="24"/>
          <w:szCs w:val="24"/>
          <w:lang w:val="sr-Cyrl-RS"/>
        </w:rPr>
        <w:t>Нова тежина се добија као разлика старе вредности и нагиба функције грешке. Алфа је степен учења. Нагиб функције грешке се узима са негативном вредношћу јер при позитивном нагибу хоћемо да повећамо тежине а при негативном да их смањимо</w:t>
      </w:r>
      <w:r w:rsidR="009A587C">
        <w:rPr>
          <w:rFonts w:eastAsiaTheme="minorEastAsia"/>
          <w:sz w:val="24"/>
          <w:szCs w:val="24"/>
          <w:lang w:val="sr-Cyrl-RS"/>
        </w:rPr>
        <w:t xml:space="preserve"> што је приказано на слици 2.15</w:t>
      </w:r>
      <w:r>
        <w:rPr>
          <w:rFonts w:eastAsiaTheme="minorEastAsia"/>
          <w:sz w:val="24"/>
          <w:szCs w:val="24"/>
          <w:lang w:val="sr-Cyrl-RS"/>
        </w:rPr>
        <w:t>.</w:t>
      </w:r>
    </w:p>
    <w:p w:rsidR="00E26FAB" w:rsidRDefault="00E26FAB" w:rsidP="00AC4A11">
      <w:pPr>
        <w:jc w:val="both"/>
        <w:rPr>
          <w:rFonts w:eastAsiaTheme="minorEastAsia"/>
          <w:sz w:val="24"/>
          <w:szCs w:val="24"/>
        </w:rPr>
      </w:pPr>
    </w:p>
    <w:p w:rsidR="001A3BCE" w:rsidRDefault="001A3BCE" w:rsidP="001A3BCE">
      <w:pPr>
        <w:jc w:val="center"/>
        <w:rPr>
          <w:rFonts w:eastAsiaTheme="minorEastAsia"/>
          <w:sz w:val="24"/>
          <w:szCs w:val="24"/>
        </w:rPr>
      </w:pPr>
      <w:r w:rsidRPr="001A3BCE">
        <w:rPr>
          <w:rFonts w:eastAsiaTheme="minorEastAsia"/>
          <w:noProof/>
          <w:sz w:val="24"/>
          <w:szCs w:val="24"/>
          <w:lang w:val="sr-Latn-RS" w:eastAsia="sr-Latn-RS"/>
        </w:rPr>
        <w:drawing>
          <wp:inline distT="0" distB="0" distL="0" distR="0" wp14:anchorId="34E500A1" wp14:editId="5055DEC1">
            <wp:extent cx="3448056" cy="248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5209" cy="2488001"/>
                    </a:xfrm>
                    <a:prstGeom prst="rect">
                      <a:avLst/>
                    </a:prstGeom>
                  </pic:spPr>
                </pic:pic>
              </a:graphicData>
            </a:graphic>
          </wp:inline>
        </w:drawing>
      </w:r>
    </w:p>
    <w:p w:rsidR="001A3BCE" w:rsidRDefault="001A3BCE" w:rsidP="001A3BCE">
      <w:pPr>
        <w:jc w:val="center"/>
        <w:rPr>
          <w:rFonts w:eastAsiaTheme="minorEastAsia"/>
          <w:szCs w:val="24"/>
          <w:lang w:val="sr-Cyrl-RS"/>
        </w:rPr>
      </w:pPr>
      <w:r>
        <w:rPr>
          <w:rFonts w:eastAsiaTheme="minorEastAsia"/>
          <w:szCs w:val="24"/>
          <w:lang w:val="sr-Cyrl-RS"/>
        </w:rPr>
        <w:t xml:space="preserve">Слика </w:t>
      </w:r>
      <w:r w:rsidR="00E26FAB">
        <w:rPr>
          <w:rFonts w:eastAsiaTheme="minorEastAsia"/>
          <w:szCs w:val="24"/>
          <w:lang w:val="sr-Cyrl-RS"/>
        </w:rPr>
        <w:t>2</w:t>
      </w:r>
      <w:r>
        <w:rPr>
          <w:rFonts w:eastAsiaTheme="minorEastAsia"/>
          <w:szCs w:val="24"/>
          <w:lang w:val="sr-Latn-RS"/>
        </w:rPr>
        <w:t>.</w:t>
      </w:r>
      <w:r w:rsidR="009A587C">
        <w:rPr>
          <w:rFonts w:eastAsiaTheme="minorEastAsia"/>
          <w:szCs w:val="24"/>
          <w:lang w:val="sr-Cyrl-RS"/>
        </w:rPr>
        <w:t>1</w:t>
      </w:r>
      <w:r w:rsidR="00C6690B">
        <w:rPr>
          <w:rFonts w:eastAsiaTheme="minorEastAsia"/>
          <w:szCs w:val="24"/>
          <w:lang w:val="sr-Cyrl-RS"/>
        </w:rPr>
        <w:t>7</w:t>
      </w:r>
      <w:r w:rsidR="00E26FAB">
        <w:rPr>
          <w:rFonts w:eastAsiaTheme="minorEastAsia"/>
          <w:szCs w:val="24"/>
          <w:lang w:val="sr-Cyrl-RS"/>
        </w:rPr>
        <w:t xml:space="preserve"> Нагиб функције грешке</w:t>
      </w:r>
    </w:p>
    <w:p w:rsidR="00E26FAB" w:rsidRPr="00E26FAB" w:rsidRDefault="00E26FAB" w:rsidP="001A3BCE">
      <w:pPr>
        <w:jc w:val="center"/>
        <w:rPr>
          <w:rFonts w:eastAsiaTheme="minorEastAsia"/>
          <w:szCs w:val="24"/>
          <w:lang w:val="sr-Cyrl-RS"/>
        </w:rPr>
      </w:pPr>
    </w:p>
    <w:p w:rsidR="001A3BCE" w:rsidRPr="00347C1A" w:rsidRDefault="001A3BCE" w:rsidP="00347C1A">
      <w:pPr>
        <w:rPr>
          <w:rFonts w:eastAsiaTheme="minorEastAsia"/>
          <w:i/>
          <w:sz w:val="24"/>
          <w:szCs w:val="24"/>
          <w:lang w:val="sr-Cyrl-RS"/>
        </w:rPr>
      </w:pPr>
      <m:oMathPara>
        <m:oMath>
          <m:r>
            <w:rPr>
              <w:rFonts w:ascii="Cambria Math" w:eastAsiaTheme="minorEastAsia" w:hAnsi="Cambria Math"/>
              <w:sz w:val="24"/>
              <w:szCs w:val="24"/>
            </w:rPr>
            <m:t>∆</m:t>
          </m:r>
          <m:sSub>
            <m:sSubPr>
              <m:ctrlPr>
                <w:rPr>
                  <w:rFonts w:ascii="Cambria Math" w:eastAsiaTheme="minorEastAsia" w:hAnsi="Cambria Math"/>
                  <w:i/>
                  <w:sz w:val="24"/>
                  <w:szCs w:val="24"/>
                  <w:lang w:val="sr-Latn-RS"/>
                </w:rPr>
              </m:ctrlPr>
            </m:sSubPr>
            <m:e>
              <m:r>
                <w:rPr>
                  <w:rFonts w:ascii="Cambria Math" w:eastAsiaTheme="minorEastAsia" w:hAnsi="Cambria Math"/>
                  <w:sz w:val="24"/>
                  <w:szCs w:val="24"/>
                  <w:lang w:val="sr-Latn-RS"/>
                </w:rPr>
                <m:t>w</m:t>
              </m:r>
            </m:e>
            <m:sub>
              <m:r>
                <w:rPr>
                  <w:rFonts w:ascii="Cambria Math" w:eastAsiaTheme="minorEastAsia" w:hAnsi="Cambria Math"/>
                  <w:sz w:val="24"/>
                  <w:szCs w:val="24"/>
                  <w:lang w:val="sr-Latn-RS"/>
                </w:rPr>
                <m:t>jk</m:t>
              </m:r>
            </m:sub>
          </m:sSub>
          <m:r>
            <w:rPr>
              <w:rFonts w:ascii="Cambria Math" w:eastAsiaTheme="minorEastAsia" w:hAnsi="Cambria Math"/>
              <w:sz w:val="24"/>
              <w:szCs w:val="24"/>
            </w:rPr>
            <m:t>= α*</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k</m:t>
              </m:r>
            </m:sub>
          </m:sSub>
          <m:r>
            <w:rPr>
              <w:rFonts w:ascii="Cambria Math" w:eastAsiaTheme="minorEastAsia" w:hAnsi="Cambria Math"/>
              <w:sz w:val="24"/>
              <w:szCs w:val="24"/>
            </w:rPr>
            <m:t>*sigmoid</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1-sigmoid</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e>
          </m:d>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O</m:t>
              </m:r>
            </m:e>
            <m:sub>
              <m:r>
                <w:rPr>
                  <w:rFonts w:ascii="Cambria Math" w:eastAsiaTheme="minorEastAsia" w:hAnsi="Cambria Math"/>
                  <w:sz w:val="24"/>
                  <w:szCs w:val="24"/>
                </w:rPr>
                <m:t>j</m:t>
              </m:r>
            </m:sub>
            <m:sup>
              <m:r>
                <m:rPr>
                  <m:sty m:val="p"/>
                </m:rPr>
                <w:rPr>
                  <w:rFonts w:ascii="Cambria Math" w:eastAsiaTheme="minorEastAsia" w:hAnsi="Cambria Math"/>
                  <w:sz w:val="24"/>
                  <w:szCs w:val="24"/>
                </w:rPr>
                <m:t>T</m:t>
              </m:r>
            </m:sup>
          </m:sSubSup>
        </m:oMath>
      </m:oMathPara>
    </w:p>
    <w:p w:rsidR="004B103A" w:rsidRDefault="004B103A"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FD6BFC" w:rsidRDefault="00FD6BFC" w:rsidP="00947BDF">
      <w:pPr>
        <w:pStyle w:val="Heading1"/>
        <w:ind w:left="0" w:firstLine="0"/>
        <w:rPr>
          <w:rFonts w:eastAsiaTheme="minorEastAsia"/>
          <w:sz w:val="32"/>
          <w:szCs w:val="32"/>
          <w:lang w:val="sr-Cyrl-RS"/>
        </w:rPr>
      </w:pPr>
    </w:p>
    <w:p w:rsidR="00DE0C96" w:rsidRDefault="00DE0C96" w:rsidP="00947BDF">
      <w:pPr>
        <w:pStyle w:val="Heading1"/>
        <w:ind w:left="0" w:firstLine="0"/>
        <w:rPr>
          <w:rFonts w:eastAsiaTheme="minorEastAsia"/>
          <w:sz w:val="32"/>
          <w:szCs w:val="32"/>
          <w:lang w:val="sr-Latn-RS"/>
        </w:rPr>
      </w:pPr>
    </w:p>
    <w:p w:rsidR="00701C12" w:rsidRPr="00701C12" w:rsidRDefault="00701C12" w:rsidP="00947BDF">
      <w:pPr>
        <w:pStyle w:val="Heading1"/>
        <w:ind w:left="0" w:firstLine="0"/>
        <w:rPr>
          <w:rFonts w:eastAsiaTheme="minorEastAsia"/>
          <w:sz w:val="32"/>
          <w:szCs w:val="32"/>
          <w:lang w:val="sr-Latn-RS"/>
        </w:rPr>
      </w:pPr>
    </w:p>
    <w:p w:rsidR="00347C1A" w:rsidRPr="00D02136" w:rsidRDefault="00D02136" w:rsidP="00D02136">
      <w:pPr>
        <w:pStyle w:val="Heading1"/>
        <w:numPr>
          <w:ilvl w:val="0"/>
          <w:numId w:val="5"/>
        </w:numPr>
        <w:jc w:val="center"/>
        <w:rPr>
          <w:rFonts w:eastAsiaTheme="minorEastAsia"/>
          <w:sz w:val="32"/>
          <w:szCs w:val="32"/>
          <w:lang w:val="sr-Cyrl-RS"/>
        </w:rPr>
      </w:pPr>
      <w:bookmarkStart w:id="6" w:name="_Toc182517016"/>
      <w:r>
        <w:rPr>
          <w:rFonts w:eastAsiaTheme="minorEastAsia"/>
          <w:sz w:val="32"/>
          <w:szCs w:val="32"/>
          <w:lang w:val="sr-Cyrl-RS"/>
        </w:rPr>
        <w:lastRenderedPageBreak/>
        <w:t>Примери примене неуронске мреже за препознавање цртежа</w:t>
      </w:r>
      <w:bookmarkEnd w:id="6"/>
    </w:p>
    <w:p w:rsidR="00D02136" w:rsidRDefault="00D02136" w:rsidP="00D02136">
      <w:pPr>
        <w:pStyle w:val="Heading1"/>
        <w:ind w:left="360" w:firstLine="0"/>
        <w:rPr>
          <w:rFonts w:eastAsiaTheme="minorEastAsia"/>
          <w:b w:val="0"/>
          <w:sz w:val="24"/>
          <w:szCs w:val="24"/>
        </w:rPr>
      </w:pPr>
    </w:p>
    <w:p w:rsidR="00347C1A" w:rsidRDefault="00D56A7B" w:rsidP="00D56A7B">
      <w:pPr>
        <w:pStyle w:val="BodyText"/>
        <w:jc w:val="both"/>
        <w:rPr>
          <w:rFonts w:eastAsiaTheme="minorEastAsia"/>
          <w:i/>
          <w:lang w:val="sr-Cyrl-RS"/>
        </w:rPr>
      </w:pPr>
      <w:r>
        <w:rPr>
          <w:rFonts w:eastAsiaTheme="minorEastAsia"/>
          <w:lang w:val="sr-Cyrl-RS"/>
        </w:rPr>
        <w:tab/>
      </w:r>
      <w:r w:rsidR="00D02136">
        <w:rPr>
          <w:rFonts w:eastAsiaTheme="minorEastAsia"/>
          <w:lang w:val="sr-Cyrl-RS"/>
        </w:rPr>
        <w:t xml:space="preserve">Као што </w:t>
      </w:r>
      <w:r w:rsidR="00720C2A">
        <w:rPr>
          <w:rFonts w:eastAsiaTheme="minorEastAsia"/>
          <w:lang w:val="sr-Cyrl-RS"/>
        </w:rPr>
        <w:t>је</w:t>
      </w:r>
      <w:r w:rsidR="00D02136">
        <w:rPr>
          <w:rFonts w:eastAsiaTheme="minorEastAsia"/>
          <w:lang w:val="sr-Cyrl-RS"/>
        </w:rPr>
        <w:t xml:space="preserve"> већ помену</w:t>
      </w:r>
      <w:r w:rsidR="00720C2A">
        <w:rPr>
          <w:rFonts w:eastAsiaTheme="minorEastAsia"/>
          <w:lang w:val="sr-Cyrl-RS"/>
        </w:rPr>
        <w:t>т</w:t>
      </w:r>
      <w:r w:rsidR="00D02136">
        <w:rPr>
          <w:rFonts w:eastAsiaTheme="minorEastAsia"/>
          <w:lang w:val="sr-Cyrl-RS"/>
        </w:rPr>
        <w:t xml:space="preserve">о идеја за реализацију овог решења долази од апликације </w:t>
      </w:r>
      <w:r w:rsidR="00D02136">
        <w:rPr>
          <w:rFonts w:eastAsiaTheme="minorEastAsia"/>
          <w:i/>
        </w:rPr>
        <w:t>quick</w:t>
      </w:r>
      <w:r w:rsidR="00D02136">
        <w:rPr>
          <w:rFonts w:eastAsiaTheme="minorEastAsia"/>
          <w:i/>
          <w:lang w:val="sr-Cyrl-RS"/>
        </w:rPr>
        <w:t xml:space="preserve"> </w:t>
      </w:r>
      <w:r w:rsidR="00D02136">
        <w:rPr>
          <w:rFonts w:eastAsiaTheme="minorEastAsia"/>
          <w:i/>
        </w:rPr>
        <w:t>draw</w:t>
      </w:r>
      <w:r w:rsidR="00D02136">
        <w:rPr>
          <w:rFonts w:eastAsiaTheme="minorEastAsia"/>
          <w:lang w:val="sr-Cyrl-RS"/>
        </w:rPr>
        <w:t xml:space="preserve"> </w:t>
      </w:r>
      <w:r w:rsidR="00126B8E">
        <w:rPr>
          <w:rFonts w:eastAsiaTheme="minorEastAsia"/>
        </w:rPr>
        <w:t>[</w:t>
      </w:r>
      <w:r w:rsidR="00441A4B">
        <w:rPr>
          <w:rFonts w:eastAsiaTheme="minorEastAsia"/>
        </w:rPr>
        <w:t>4</w:t>
      </w:r>
      <w:r w:rsidR="00126B8E">
        <w:rPr>
          <w:rFonts w:eastAsiaTheme="minorEastAsia"/>
        </w:rPr>
        <w:t xml:space="preserve">] </w:t>
      </w:r>
      <w:r w:rsidR="00D02136">
        <w:rPr>
          <w:rFonts w:eastAsiaTheme="minorEastAsia"/>
          <w:lang w:val="sr-Cyrl-RS"/>
        </w:rPr>
        <w:t>чија је база и коришћена при имплементацији. У наставку ће бити описане основне карактеристике ове апликације као и по нешто о сличним решењима.</w:t>
      </w:r>
      <w:r w:rsidR="00D02136">
        <w:rPr>
          <w:rFonts w:eastAsiaTheme="minorEastAsia"/>
          <w:i/>
        </w:rPr>
        <w:t xml:space="preserve"> </w:t>
      </w:r>
    </w:p>
    <w:p w:rsidR="00D02136" w:rsidRPr="00D02136" w:rsidRDefault="00D02136" w:rsidP="00D02136">
      <w:pPr>
        <w:pStyle w:val="BodyText"/>
        <w:rPr>
          <w:rFonts w:eastAsiaTheme="minorEastAsia"/>
          <w:lang w:val="sr-Latn-RS"/>
        </w:rPr>
      </w:pPr>
    </w:p>
    <w:p w:rsidR="00AC4A11" w:rsidRPr="0035403F" w:rsidRDefault="00196119" w:rsidP="00EF500D">
      <w:pPr>
        <w:pStyle w:val="Heading2"/>
        <w:jc w:val="center"/>
        <w:rPr>
          <w:rFonts w:eastAsiaTheme="minorEastAsia"/>
        </w:rPr>
      </w:pPr>
      <w:bookmarkStart w:id="7" w:name="_Toc182517017"/>
      <w:r>
        <w:rPr>
          <w:rFonts w:eastAsiaTheme="minorEastAsia"/>
          <w:lang w:val="sr-Latn-RS"/>
        </w:rPr>
        <w:t>3</w:t>
      </w:r>
      <w:r w:rsidR="00AC4A11">
        <w:rPr>
          <w:rFonts w:eastAsiaTheme="minorEastAsia"/>
          <w:lang w:val="sr-Cyrl-RS"/>
        </w:rPr>
        <w:t>.1.</w:t>
      </w:r>
      <w:r w:rsidR="00AC4A11" w:rsidRPr="0035403F">
        <w:rPr>
          <w:rFonts w:eastAsiaTheme="minorEastAsia"/>
        </w:rPr>
        <w:t>Quick Draw</w:t>
      </w:r>
      <w:bookmarkEnd w:id="7"/>
    </w:p>
    <w:p w:rsidR="00AC4A11" w:rsidRPr="0035403F" w:rsidRDefault="00AC4A11" w:rsidP="00AC4A11">
      <w:pPr>
        <w:jc w:val="center"/>
        <w:rPr>
          <w:rFonts w:eastAsiaTheme="minorEastAsia"/>
          <w:b/>
          <w:sz w:val="28"/>
          <w:szCs w:val="28"/>
          <w:lang w:val="sr-Cyrl-RS"/>
        </w:rPr>
      </w:pPr>
    </w:p>
    <w:p w:rsidR="00AC4A11" w:rsidRDefault="00D56A7B" w:rsidP="00D56A7B">
      <w:pPr>
        <w:jc w:val="both"/>
        <w:rPr>
          <w:rFonts w:eastAsiaTheme="minorEastAsia"/>
          <w:sz w:val="24"/>
          <w:szCs w:val="24"/>
          <w:lang w:val="sr-Cyrl-RS"/>
        </w:rPr>
      </w:pPr>
      <w:r>
        <w:rPr>
          <w:rFonts w:eastAsiaTheme="minorEastAsia"/>
          <w:sz w:val="24"/>
          <w:szCs w:val="24"/>
          <w:lang w:val="sr-Cyrl-RS"/>
        </w:rPr>
        <w:tab/>
      </w:r>
      <w:r w:rsidR="00AC4A11" w:rsidRPr="00F82F06">
        <w:rPr>
          <w:rFonts w:eastAsiaTheme="minorEastAsia"/>
          <w:sz w:val="24"/>
          <w:szCs w:val="24"/>
          <w:lang w:val="sr-Cyrl-RS"/>
        </w:rPr>
        <w:t xml:space="preserve">Најпознатије решење овог проблема стиже из гугла у виду онлајн игре </w:t>
      </w:r>
      <w:r w:rsidR="00AC4A11" w:rsidRPr="00F82F06">
        <w:rPr>
          <w:rFonts w:eastAsiaTheme="minorEastAsia"/>
          <w:i/>
          <w:sz w:val="24"/>
          <w:szCs w:val="24"/>
        </w:rPr>
        <w:t>quickdraw</w:t>
      </w:r>
      <w:r w:rsidR="00AC4A11">
        <w:rPr>
          <w:rFonts w:eastAsiaTheme="minorEastAsia"/>
          <w:sz w:val="24"/>
          <w:szCs w:val="24"/>
          <w:lang w:val="sr-Cyrl-RS"/>
        </w:rPr>
        <w:t xml:space="preserve">. База коју користи броји преко 50 милиона цртежа подељених у 345 категорија. Из дана у дан играњем игре корисници додају нове цртеже и побољшавају функционисање система. Корисник добије шест предмета које треба да нацрта док неуронска мрежа покуша да погоди шта је на слици. За то време алат на глас погађа шта мисли да корисник црта све док не погоди или не истекне време. У оба случаја се нови цртеж додаје у базу, чак и ако није довршен. </w:t>
      </w:r>
    </w:p>
    <w:p w:rsidR="00AC4A11" w:rsidRDefault="00AC4A11" w:rsidP="00D56A7B">
      <w:pPr>
        <w:ind w:firstLine="720"/>
        <w:jc w:val="both"/>
        <w:rPr>
          <w:rFonts w:eastAsiaTheme="minorEastAsia"/>
          <w:sz w:val="24"/>
          <w:szCs w:val="24"/>
          <w:lang w:val="sr-Cyrl-RS"/>
        </w:rPr>
      </w:pPr>
      <w:r>
        <w:rPr>
          <w:rFonts w:eastAsiaTheme="minorEastAsia"/>
          <w:sz w:val="24"/>
          <w:szCs w:val="24"/>
          <w:lang w:val="sr-Cyrl-RS"/>
        </w:rPr>
        <w:t xml:space="preserve">Док корисник црта чувају се информације о редоследу линија које се додају на површину за цртање и смер цртања. Ово је од помоћи јер при цртању неких објеката већина људи се држи неког редоследа па ова информација може да буде довољна да се разликују чак и објекти који су међусобно слични али се њихови делови не цртају у истом редоследу. На пример чак и најмлађи цртају каросерију аута пре точкова, зидове куће пре крова, велику ужарену </w:t>
      </w:r>
      <w:r w:rsidR="00A976BD">
        <w:rPr>
          <w:rFonts w:eastAsiaTheme="minorEastAsia"/>
          <w:sz w:val="24"/>
          <w:szCs w:val="24"/>
          <w:lang w:val="sr-Cyrl-RS"/>
        </w:rPr>
        <w:t>лопту</w:t>
      </w:r>
      <w:r>
        <w:rPr>
          <w:rFonts w:eastAsiaTheme="minorEastAsia"/>
          <w:sz w:val="24"/>
          <w:szCs w:val="24"/>
          <w:lang w:val="sr-Cyrl-RS"/>
        </w:rPr>
        <w:t xml:space="preserve"> пре сунчевих зрака. Делови од којих неуронска мрежа највише учи су карактеристике објеката</w:t>
      </w:r>
      <w:r>
        <w:rPr>
          <w:rFonts w:eastAsiaTheme="minorEastAsia"/>
          <w:sz w:val="24"/>
          <w:szCs w:val="24"/>
        </w:rPr>
        <w:t xml:space="preserve">. </w:t>
      </w:r>
      <w:r>
        <w:rPr>
          <w:rFonts w:eastAsiaTheme="minorEastAsia"/>
          <w:sz w:val="24"/>
          <w:szCs w:val="24"/>
          <w:lang w:val="sr-Cyrl-RS"/>
        </w:rPr>
        <w:t xml:space="preserve">Уколико корисник добије задатак да нацрта мачку. Свако ће прво да се сети шиљатих ушију, округле главе и бркова. Већи уметници међу корисницима ће да нацртају цело тело и због таквих специфичнијих ситуација је важно да неуронска мрежа има што више цртежа са којим ће да пореди оно што је корисник нацртао. </w:t>
      </w:r>
    </w:p>
    <w:p w:rsidR="00093140" w:rsidRPr="0070660F" w:rsidRDefault="00093140" w:rsidP="00AC4A11">
      <w:pPr>
        <w:jc w:val="both"/>
        <w:rPr>
          <w:rFonts w:eastAsiaTheme="minorEastAsia"/>
          <w:sz w:val="24"/>
          <w:szCs w:val="24"/>
          <w:lang w:val="sr-Cyrl-RS"/>
        </w:rPr>
      </w:pPr>
    </w:p>
    <w:p w:rsidR="00AC4A11" w:rsidRDefault="00AC4A11" w:rsidP="00AC4A11">
      <w:pPr>
        <w:jc w:val="center"/>
        <w:rPr>
          <w:rFonts w:eastAsiaTheme="minorEastAsia"/>
          <w:sz w:val="24"/>
          <w:szCs w:val="24"/>
        </w:rPr>
      </w:pPr>
      <w:r w:rsidRPr="0070660F">
        <w:rPr>
          <w:rFonts w:eastAsiaTheme="minorEastAsia"/>
          <w:noProof/>
          <w:sz w:val="24"/>
          <w:szCs w:val="24"/>
          <w:lang w:val="sr-Latn-RS" w:eastAsia="sr-Latn-RS"/>
        </w:rPr>
        <w:drawing>
          <wp:inline distT="0" distB="0" distL="0" distR="0" wp14:anchorId="094F69C8" wp14:editId="4699E510">
            <wp:extent cx="2207171" cy="200025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20290" cy="2012139"/>
                    </a:xfrm>
                    <a:prstGeom prst="rect">
                      <a:avLst/>
                    </a:prstGeom>
                  </pic:spPr>
                </pic:pic>
              </a:graphicData>
            </a:graphic>
          </wp:inline>
        </w:drawing>
      </w:r>
    </w:p>
    <w:p w:rsidR="00AC4A11" w:rsidRDefault="00AC4A11" w:rsidP="00AC4A11">
      <w:pPr>
        <w:jc w:val="center"/>
        <w:rPr>
          <w:rFonts w:eastAsiaTheme="minorEastAsia"/>
          <w:lang w:val="sr-Cyrl-RS"/>
        </w:rPr>
      </w:pPr>
      <w:r>
        <w:rPr>
          <w:rFonts w:eastAsiaTheme="minorEastAsia"/>
          <w:lang w:val="sr-Cyrl-RS"/>
        </w:rPr>
        <w:t xml:space="preserve">Слика </w:t>
      </w:r>
      <w:r w:rsidR="00E26FAB">
        <w:rPr>
          <w:rFonts w:eastAsiaTheme="minorEastAsia"/>
          <w:lang w:val="sr-Cyrl-RS"/>
        </w:rPr>
        <w:t>3</w:t>
      </w:r>
      <w:r>
        <w:rPr>
          <w:rFonts w:eastAsiaTheme="minorEastAsia"/>
          <w:lang w:val="sr-Cyrl-RS"/>
        </w:rPr>
        <w:t>.1. Начин на који су корисници цртали ауто у пет корака</w:t>
      </w:r>
    </w:p>
    <w:p w:rsidR="00093140" w:rsidRPr="00093140" w:rsidRDefault="00093140" w:rsidP="00AC4A11">
      <w:pPr>
        <w:jc w:val="center"/>
        <w:rPr>
          <w:rFonts w:eastAsiaTheme="minorEastAsia"/>
          <w:lang w:val="sr-Latn-RS"/>
        </w:rPr>
      </w:pPr>
    </w:p>
    <w:p w:rsidR="00C01BB5" w:rsidRPr="00C01BB5" w:rsidRDefault="00C01BB5" w:rsidP="00D56A7B">
      <w:pPr>
        <w:ind w:firstLine="720"/>
        <w:jc w:val="both"/>
        <w:rPr>
          <w:rFonts w:eastAsiaTheme="minorEastAsia"/>
          <w:sz w:val="24"/>
          <w:szCs w:val="24"/>
          <w:lang w:val="sr-Cyrl-RS"/>
        </w:rPr>
      </w:pPr>
      <w:r>
        <w:rPr>
          <w:rFonts w:eastAsiaTheme="minorEastAsia"/>
          <w:sz w:val="24"/>
          <w:szCs w:val="24"/>
          <w:lang w:val="sr-Cyrl-RS"/>
        </w:rPr>
        <w:t xml:space="preserve">Слика 3.1 илуструје </w:t>
      </w:r>
      <w:r w:rsidR="00DB5B5A">
        <w:rPr>
          <w:rFonts w:eastAsiaTheme="minorEastAsia"/>
          <w:sz w:val="24"/>
          <w:szCs w:val="24"/>
          <w:lang w:val="sr-Cyrl-RS"/>
        </w:rPr>
        <w:t>како је пет различитих корисника цртало аутомобил од првог до задњег корака (одозго наниже).</w:t>
      </w:r>
    </w:p>
    <w:p w:rsidR="00AC4A11" w:rsidRDefault="00AC4A11" w:rsidP="00D56A7B">
      <w:pPr>
        <w:ind w:firstLine="720"/>
        <w:jc w:val="both"/>
        <w:rPr>
          <w:sz w:val="24"/>
          <w:szCs w:val="24"/>
          <w:lang w:val="sr-Cyrl-RS"/>
        </w:rPr>
      </w:pPr>
      <w:r>
        <w:rPr>
          <w:rFonts w:eastAsiaTheme="minorEastAsia"/>
          <w:sz w:val="24"/>
          <w:szCs w:val="24"/>
          <w:lang w:val="sr-Cyrl-RS"/>
        </w:rPr>
        <w:t>За сваки од цртежа се чувају идентификатор, реч о којој се ради као</w:t>
      </w:r>
      <w:r w:rsidR="00DA710B">
        <w:rPr>
          <w:rFonts w:eastAsiaTheme="minorEastAsia"/>
          <w:sz w:val="24"/>
          <w:szCs w:val="24"/>
          <w:lang w:val="sr-Cyrl-RS"/>
        </w:rPr>
        <w:t xml:space="preserve"> и ознака државе где је нацртан</w:t>
      </w:r>
      <w:r>
        <w:rPr>
          <w:rFonts w:eastAsiaTheme="minorEastAsia"/>
          <w:sz w:val="24"/>
          <w:szCs w:val="24"/>
          <w:lang w:val="sr-Cyrl-RS"/>
        </w:rPr>
        <w:t>, вр</w:t>
      </w:r>
      <w:r w:rsidR="00DA710B">
        <w:rPr>
          <w:rFonts w:eastAsiaTheme="minorEastAsia"/>
          <w:sz w:val="24"/>
          <w:szCs w:val="24"/>
          <w:lang w:val="sr-Cyrl-RS"/>
        </w:rPr>
        <w:t>еме цртања и да ли је препознат</w:t>
      </w:r>
      <w:r>
        <w:rPr>
          <w:rFonts w:eastAsiaTheme="minorEastAsia"/>
          <w:sz w:val="24"/>
          <w:szCs w:val="24"/>
          <w:lang w:val="sr-Cyrl-RS"/>
        </w:rPr>
        <w:t xml:space="preserve">. Атрибут </w:t>
      </w:r>
      <w:r>
        <w:rPr>
          <w:rFonts w:eastAsiaTheme="minorEastAsia"/>
          <w:i/>
          <w:sz w:val="24"/>
          <w:szCs w:val="24"/>
        </w:rPr>
        <w:t>drawing</w:t>
      </w:r>
      <w:r>
        <w:t xml:space="preserve"> </w:t>
      </w:r>
      <w:r>
        <w:rPr>
          <w:sz w:val="24"/>
          <w:szCs w:val="24"/>
          <w:lang w:val="sr-Cyrl-RS"/>
        </w:rPr>
        <w:t>чува низ објеката где сваки од објеката представља један потез приликом цртања (од тренутка притиска тастера на мишу до отпуш</w:t>
      </w:r>
      <w:r w:rsidR="00DA710B">
        <w:rPr>
          <w:sz w:val="24"/>
          <w:szCs w:val="24"/>
          <w:lang w:val="sr-Cyrl-RS"/>
        </w:rPr>
        <w:t>тања). Сваки од објеката чува ни</w:t>
      </w:r>
      <w:r>
        <w:rPr>
          <w:sz w:val="24"/>
          <w:szCs w:val="24"/>
          <w:lang w:val="sr-Cyrl-RS"/>
        </w:rPr>
        <w:t xml:space="preserve">з </w:t>
      </w:r>
      <w:r>
        <w:rPr>
          <w:sz w:val="24"/>
          <w:szCs w:val="24"/>
        </w:rPr>
        <w:t xml:space="preserve">x </w:t>
      </w:r>
      <w:r>
        <w:rPr>
          <w:sz w:val="24"/>
          <w:szCs w:val="24"/>
          <w:lang w:val="sr-Cyrl-RS"/>
        </w:rPr>
        <w:t xml:space="preserve">и </w:t>
      </w:r>
      <w:r>
        <w:rPr>
          <w:sz w:val="24"/>
          <w:szCs w:val="24"/>
        </w:rPr>
        <w:t>y</w:t>
      </w:r>
      <w:r w:rsidR="00DA710B">
        <w:rPr>
          <w:sz w:val="24"/>
          <w:szCs w:val="24"/>
          <w:lang w:val="sr-Cyrl-RS"/>
        </w:rPr>
        <w:t xml:space="preserve"> координата као и временских тренут</w:t>
      </w:r>
      <w:r>
        <w:rPr>
          <w:sz w:val="24"/>
          <w:szCs w:val="24"/>
          <w:lang w:val="sr-Cyrl-RS"/>
        </w:rPr>
        <w:t>а</w:t>
      </w:r>
      <w:r w:rsidR="00DA710B">
        <w:rPr>
          <w:sz w:val="24"/>
          <w:szCs w:val="24"/>
          <w:lang w:val="sr-Cyrl-RS"/>
        </w:rPr>
        <w:t>ка</w:t>
      </w:r>
      <w:r>
        <w:rPr>
          <w:sz w:val="24"/>
          <w:szCs w:val="24"/>
          <w:lang w:val="sr-Cyrl-RS"/>
        </w:rPr>
        <w:t xml:space="preserve"> када је тај пиксел нацртан.</w:t>
      </w:r>
      <w:r w:rsidR="00DB5B5A">
        <w:rPr>
          <w:sz w:val="24"/>
          <w:szCs w:val="24"/>
          <w:lang w:val="sr-Cyrl-RS"/>
        </w:rPr>
        <w:t>(Слика 3.2)</w:t>
      </w:r>
    </w:p>
    <w:p w:rsidR="00DB5B5A" w:rsidRDefault="00DB5B5A" w:rsidP="00AC4A11">
      <w:pPr>
        <w:jc w:val="both"/>
        <w:rPr>
          <w:sz w:val="24"/>
          <w:szCs w:val="24"/>
          <w:lang w:val="sr-Cyrl-RS"/>
        </w:rPr>
      </w:pPr>
    </w:p>
    <w:p w:rsidR="00DB5B5A" w:rsidRDefault="00DB5B5A" w:rsidP="00DB5B5A">
      <w:pPr>
        <w:jc w:val="center"/>
        <w:rPr>
          <w:rFonts w:eastAsiaTheme="minorEastAsia"/>
          <w:sz w:val="24"/>
          <w:szCs w:val="24"/>
          <w:lang w:val="sr-Cyrl-RS"/>
        </w:rPr>
      </w:pPr>
      <w:r w:rsidRPr="0070660F">
        <w:rPr>
          <w:rFonts w:eastAsiaTheme="minorEastAsia"/>
          <w:noProof/>
          <w:sz w:val="24"/>
          <w:szCs w:val="24"/>
          <w:lang w:val="sr-Latn-RS" w:eastAsia="sr-Latn-RS"/>
        </w:rPr>
        <w:lastRenderedPageBreak/>
        <w:drawing>
          <wp:inline distT="0" distB="0" distL="0" distR="0" wp14:anchorId="75A27C2E" wp14:editId="7582E1B3">
            <wp:extent cx="3382680" cy="97675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81531" cy="976423"/>
                    </a:xfrm>
                    <a:prstGeom prst="rect">
                      <a:avLst/>
                    </a:prstGeom>
                  </pic:spPr>
                </pic:pic>
              </a:graphicData>
            </a:graphic>
          </wp:inline>
        </w:drawing>
      </w:r>
      <w:r w:rsidRPr="0070660F">
        <w:rPr>
          <w:rFonts w:eastAsiaTheme="minorEastAsia"/>
          <w:noProof/>
          <w:sz w:val="24"/>
          <w:szCs w:val="24"/>
          <w:lang w:val="sr-Latn-RS" w:eastAsia="sr-Latn-RS"/>
        </w:rPr>
        <w:drawing>
          <wp:inline distT="0" distB="0" distL="0" distR="0" wp14:anchorId="39198CEF" wp14:editId="24407EDF">
            <wp:extent cx="1627422" cy="1746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631009" cy="1750099"/>
                    </a:xfrm>
                    <a:prstGeom prst="rect">
                      <a:avLst/>
                    </a:prstGeom>
                  </pic:spPr>
                </pic:pic>
              </a:graphicData>
            </a:graphic>
          </wp:inline>
        </w:drawing>
      </w:r>
    </w:p>
    <w:p w:rsidR="00DB5B5A" w:rsidRDefault="00DB5B5A" w:rsidP="009A587C">
      <w:pPr>
        <w:pStyle w:val="ListParagraph"/>
        <w:widowControl/>
        <w:autoSpaceDE/>
        <w:autoSpaceDN/>
        <w:spacing w:after="200"/>
        <w:ind w:left="720" w:firstLine="0"/>
        <w:contextualSpacing/>
        <w:jc w:val="center"/>
        <w:rPr>
          <w:rFonts w:eastAsiaTheme="minorEastAsia"/>
        </w:rPr>
      </w:pPr>
      <w:r>
        <w:rPr>
          <w:rFonts w:eastAsiaTheme="minorEastAsia"/>
          <w:lang w:val="sr-Cyrl-RS"/>
        </w:rPr>
        <w:t xml:space="preserve">Слика 3.2 Информације о цртежу и њихов формат у оквиру гуглове базе за </w:t>
      </w:r>
      <w:r>
        <w:rPr>
          <w:rFonts w:eastAsiaTheme="minorEastAsia"/>
          <w:i/>
        </w:rPr>
        <w:t>quick draw</w:t>
      </w:r>
      <w:r w:rsidR="00126B8E">
        <w:rPr>
          <w:rFonts w:eastAsiaTheme="minorEastAsia"/>
        </w:rPr>
        <w:t>[</w:t>
      </w:r>
      <w:r w:rsidR="00441A4B">
        <w:rPr>
          <w:rFonts w:eastAsiaTheme="minorEastAsia"/>
        </w:rPr>
        <w:t>5</w:t>
      </w:r>
      <w:r>
        <w:rPr>
          <w:rFonts w:eastAsiaTheme="minorEastAsia"/>
        </w:rPr>
        <w:t>]</w:t>
      </w:r>
    </w:p>
    <w:p w:rsidR="00DB5B5A" w:rsidRDefault="00DB5B5A" w:rsidP="00AC4A11">
      <w:pPr>
        <w:jc w:val="both"/>
        <w:rPr>
          <w:sz w:val="24"/>
          <w:szCs w:val="24"/>
          <w:lang w:val="sr-Cyrl-RS"/>
        </w:rPr>
      </w:pPr>
    </w:p>
    <w:p w:rsidR="00DB5B5A" w:rsidRDefault="00DB5B5A" w:rsidP="00AC4A11">
      <w:pPr>
        <w:jc w:val="both"/>
        <w:rPr>
          <w:sz w:val="24"/>
          <w:szCs w:val="24"/>
          <w:lang w:val="sr-Cyrl-RS"/>
        </w:rPr>
      </w:pPr>
    </w:p>
    <w:p w:rsidR="003E1F41" w:rsidRDefault="00AC4A11" w:rsidP="00AC4A11">
      <w:pPr>
        <w:jc w:val="both"/>
        <w:rPr>
          <w:sz w:val="24"/>
          <w:szCs w:val="24"/>
        </w:rPr>
      </w:pPr>
      <w:r>
        <w:rPr>
          <w:sz w:val="24"/>
          <w:szCs w:val="24"/>
          <w:lang w:val="sr-Cyrl-RS"/>
        </w:rPr>
        <w:t xml:space="preserve">Оптимизација је извшена </w:t>
      </w:r>
      <w:r w:rsidR="003E1F41">
        <w:rPr>
          <w:sz w:val="24"/>
          <w:szCs w:val="24"/>
          <w:lang w:val="sr-Cyrl-RS"/>
        </w:rPr>
        <w:t>следећим редом</w:t>
      </w:r>
      <w:r w:rsidR="003E1F41">
        <w:rPr>
          <w:sz w:val="24"/>
          <w:szCs w:val="24"/>
        </w:rPr>
        <w:t>:</w:t>
      </w:r>
    </w:p>
    <w:p w:rsidR="00AC4A11" w:rsidRPr="003E1F41" w:rsidRDefault="00AC4A11" w:rsidP="003E1F41">
      <w:pPr>
        <w:pStyle w:val="ListParagraph"/>
        <w:numPr>
          <w:ilvl w:val="0"/>
          <w:numId w:val="13"/>
        </w:numPr>
        <w:jc w:val="both"/>
        <w:rPr>
          <w:sz w:val="24"/>
          <w:szCs w:val="24"/>
          <w:lang w:val="sr-Cyrl-RS"/>
        </w:rPr>
      </w:pPr>
      <w:r w:rsidRPr="003E1F41">
        <w:rPr>
          <w:sz w:val="24"/>
          <w:szCs w:val="24"/>
          <w:lang w:val="sr-Cyrl-RS"/>
        </w:rPr>
        <w:t>смањењем слике на формат 255</w:t>
      </w:r>
      <w:r w:rsidRPr="003E1F41">
        <w:rPr>
          <w:sz w:val="24"/>
          <w:szCs w:val="24"/>
        </w:rPr>
        <w:t>x255</w:t>
      </w:r>
      <w:r w:rsidRPr="003E1F41">
        <w:rPr>
          <w:sz w:val="24"/>
          <w:szCs w:val="24"/>
          <w:lang w:val="sr-Cyrl-RS"/>
        </w:rPr>
        <w:t xml:space="preserve">. </w:t>
      </w:r>
    </w:p>
    <w:p w:rsidR="00AC4A11" w:rsidRPr="003E1F41" w:rsidRDefault="00DE0C96" w:rsidP="003E1F41">
      <w:pPr>
        <w:pStyle w:val="ListParagraph"/>
        <w:numPr>
          <w:ilvl w:val="0"/>
          <w:numId w:val="13"/>
        </w:numPr>
        <w:jc w:val="both"/>
        <w:rPr>
          <w:sz w:val="24"/>
          <w:szCs w:val="24"/>
          <w:lang w:val="sr-Cyrl-RS"/>
        </w:rPr>
      </w:pPr>
      <w:r>
        <w:rPr>
          <w:sz w:val="24"/>
          <w:szCs w:val="24"/>
          <w:lang w:val="sr-Cyrl-RS"/>
        </w:rPr>
        <w:t>ц</w:t>
      </w:r>
      <w:r w:rsidR="00AC4A11" w:rsidRPr="003E1F41">
        <w:rPr>
          <w:sz w:val="24"/>
          <w:szCs w:val="24"/>
          <w:lang w:val="sr-Cyrl-RS"/>
        </w:rPr>
        <w:t>ртеж је залепљен за горњу леву ивицу да би се смањио број нула</w:t>
      </w:r>
      <w:r w:rsidR="00AC4A11" w:rsidRPr="003E1F41">
        <w:rPr>
          <w:sz w:val="24"/>
          <w:szCs w:val="24"/>
        </w:rPr>
        <w:t xml:space="preserve">. </w:t>
      </w:r>
    </w:p>
    <w:p w:rsidR="003E1F41" w:rsidRPr="003E1F41" w:rsidRDefault="00AC4A11" w:rsidP="003E1F41">
      <w:pPr>
        <w:pStyle w:val="ListParagraph"/>
        <w:numPr>
          <w:ilvl w:val="0"/>
          <w:numId w:val="13"/>
        </w:numPr>
        <w:jc w:val="both"/>
        <w:rPr>
          <w:sz w:val="24"/>
          <w:szCs w:val="24"/>
          <w:lang w:val="sr-Cyrl-RS"/>
        </w:rPr>
      </w:pPr>
      <w:r w:rsidRPr="003E1F41">
        <w:rPr>
          <w:sz w:val="24"/>
          <w:szCs w:val="24"/>
          <w:lang w:val="sr-Cyrl-RS"/>
        </w:rPr>
        <w:t xml:space="preserve">Скалиран је цртеж тако да је максимална вредност 255. </w:t>
      </w:r>
    </w:p>
    <w:p w:rsidR="00AC4A11" w:rsidRPr="003E1F41" w:rsidRDefault="00AC4A11" w:rsidP="003E1F41">
      <w:pPr>
        <w:pStyle w:val="ListParagraph"/>
        <w:numPr>
          <w:ilvl w:val="0"/>
          <w:numId w:val="13"/>
        </w:numPr>
        <w:jc w:val="both"/>
        <w:rPr>
          <w:sz w:val="24"/>
          <w:szCs w:val="24"/>
          <w:lang w:val="sr-Cyrl-RS"/>
        </w:rPr>
      </w:pPr>
      <w:r w:rsidRPr="003E1F41">
        <w:rPr>
          <w:sz w:val="24"/>
          <w:szCs w:val="24"/>
          <w:lang w:val="sr-Cyrl-RS"/>
        </w:rPr>
        <w:t xml:space="preserve">Одвојени су потези размаком од једног пиксела ради прегледности. </w:t>
      </w:r>
    </w:p>
    <w:p w:rsidR="00AC4A11" w:rsidRPr="003E1F41" w:rsidRDefault="00AC4A11" w:rsidP="003E1F41">
      <w:pPr>
        <w:pStyle w:val="ListParagraph"/>
        <w:numPr>
          <w:ilvl w:val="0"/>
          <w:numId w:val="13"/>
        </w:numPr>
        <w:jc w:val="both"/>
        <w:rPr>
          <w:sz w:val="24"/>
          <w:szCs w:val="24"/>
        </w:rPr>
      </w:pPr>
      <w:r w:rsidRPr="003E1F41">
        <w:rPr>
          <w:sz w:val="24"/>
          <w:szCs w:val="24"/>
          <w:lang w:val="sr-Cyrl-RS"/>
        </w:rPr>
        <w:t>Извршено је упроштавање потега коришћењем Рамер</w:t>
      </w:r>
      <w:r w:rsidRPr="003E1F41">
        <w:rPr>
          <w:sz w:val="24"/>
          <w:szCs w:val="24"/>
        </w:rPr>
        <w:t>-</w:t>
      </w:r>
      <w:r w:rsidRPr="003E1F41">
        <w:rPr>
          <w:sz w:val="24"/>
          <w:szCs w:val="24"/>
          <w:lang w:val="sr-Cyrl-RS"/>
        </w:rPr>
        <w:t>Даглас</w:t>
      </w:r>
      <w:r w:rsidRPr="003E1F41">
        <w:rPr>
          <w:sz w:val="24"/>
          <w:szCs w:val="24"/>
        </w:rPr>
        <w:t>-</w:t>
      </w:r>
      <w:r w:rsidR="00DA710B" w:rsidRPr="003E1F41">
        <w:rPr>
          <w:sz w:val="24"/>
          <w:szCs w:val="24"/>
          <w:lang w:val="sr-Cyrl-RS"/>
        </w:rPr>
        <w:t xml:space="preserve">Пекер алгоритма. </w:t>
      </w:r>
      <w:r w:rsidR="003E1F41">
        <w:rPr>
          <w:sz w:val="24"/>
          <w:szCs w:val="24"/>
        </w:rPr>
        <w:t>(</w:t>
      </w:r>
      <w:r w:rsidR="00DA710B" w:rsidRPr="003E1F41">
        <w:rPr>
          <w:sz w:val="24"/>
          <w:szCs w:val="24"/>
          <w:lang w:val="sr-Cyrl-RS"/>
        </w:rPr>
        <w:t>Његова улога је да смањи број линија које описују цртеже односно да замени кр</w:t>
      </w:r>
      <w:r w:rsidR="00DB5B5A">
        <w:rPr>
          <w:sz w:val="24"/>
          <w:szCs w:val="24"/>
          <w:lang w:val="sr-Cyrl-RS"/>
        </w:rPr>
        <w:t>иве правама. На слици (Слика 3.3</w:t>
      </w:r>
      <w:r w:rsidR="00DA710B" w:rsidRPr="003E1F41">
        <w:rPr>
          <w:sz w:val="24"/>
          <w:szCs w:val="24"/>
          <w:lang w:val="sr-Cyrl-RS"/>
        </w:rPr>
        <w:t>) је пример како се овим алгоритмом смањује број ивица са 54 на 14.</w:t>
      </w:r>
      <w:r w:rsidR="008427A9">
        <w:rPr>
          <w:sz w:val="24"/>
          <w:szCs w:val="24"/>
        </w:rPr>
        <w:t xml:space="preserve"> [</w:t>
      </w:r>
      <w:r w:rsidR="00441A4B">
        <w:rPr>
          <w:sz w:val="24"/>
          <w:szCs w:val="24"/>
        </w:rPr>
        <w:t>6</w:t>
      </w:r>
      <w:r w:rsidR="00B3221F" w:rsidRPr="003E1F41">
        <w:rPr>
          <w:sz w:val="24"/>
          <w:szCs w:val="24"/>
        </w:rPr>
        <w:t>]</w:t>
      </w:r>
      <w:r w:rsidR="003E1F41">
        <w:rPr>
          <w:sz w:val="24"/>
          <w:szCs w:val="24"/>
        </w:rPr>
        <w:t>)</w:t>
      </w:r>
    </w:p>
    <w:p w:rsidR="00DA710B" w:rsidRDefault="00DA710B" w:rsidP="00DA710B">
      <w:pPr>
        <w:jc w:val="center"/>
        <w:rPr>
          <w:sz w:val="24"/>
          <w:szCs w:val="24"/>
          <w:lang w:val="sr-Cyrl-RS"/>
        </w:rPr>
      </w:pPr>
      <w:r w:rsidRPr="00DA710B">
        <w:rPr>
          <w:noProof/>
          <w:sz w:val="24"/>
          <w:szCs w:val="24"/>
          <w:lang w:val="sr-Latn-RS" w:eastAsia="sr-Latn-RS"/>
        </w:rPr>
        <w:drawing>
          <wp:inline distT="0" distB="0" distL="0" distR="0" wp14:anchorId="18F574A0" wp14:editId="1B87E17D">
            <wp:extent cx="2457450" cy="1588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57046" cy="1587963"/>
                    </a:xfrm>
                    <a:prstGeom prst="rect">
                      <a:avLst/>
                    </a:prstGeom>
                  </pic:spPr>
                </pic:pic>
              </a:graphicData>
            </a:graphic>
          </wp:inline>
        </w:drawing>
      </w:r>
    </w:p>
    <w:p w:rsidR="00D02136" w:rsidRPr="00DB5B5A" w:rsidRDefault="00DB5B5A" w:rsidP="00DB5B5A">
      <w:pPr>
        <w:jc w:val="center"/>
        <w:rPr>
          <w:sz w:val="24"/>
          <w:szCs w:val="24"/>
          <w:lang w:val="sr-Cyrl-RS"/>
        </w:rPr>
      </w:pPr>
      <w:r>
        <w:rPr>
          <w:szCs w:val="24"/>
          <w:lang w:val="sr-Cyrl-RS"/>
        </w:rPr>
        <w:t>Слика 3.3</w:t>
      </w:r>
      <w:r w:rsidR="00DA710B">
        <w:rPr>
          <w:szCs w:val="24"/>
          <w:lang w:val="sr-Cyrl-RS"/>
        </w:rPr>
        <w:t xml:space="preserve"> Примена</w:t>
      </w:r>
      <w:r w:rsidR="00DA710B" w:rsidRPr="00DA710B">
        <w:rPr>
          <w:sz w:val="24"/>
          <w:szCs w:val="24"/>
          <w:lang w:val="sr-Cyrl-RS"/>
        </w:rPr>
        <w:t xml:space="preserve"> </w:t>
      </w:r>
      <w:r w:rsidR="00DA710B">
        <w:rPr>
          <w:sz w:val="24"/>
          <w:szCs w:val="24"/>
          <w:lang w:val="sr-Cyrl-RS"/>
        </w:rPr>
        <w:t>Рамер</w:t>
      </w:r>
      <w:r w:rsidR="00DA710B">
        <w:rPr>
          <w:sz w:val="24"/>
          <w:szCs w:val="24"/>
        </w:rPr>
        <w:t>-</w:t>
      </w:r>
      <w:r w:rsidR="00DA710B">
        <w:rPr>
          <w:sz w:val="24"/>
          <w:szCs w:val="24"/>
          <w:lang w:val="sr-Cyrl-RS"/>
        </w:rPr>
        <w:t>Даглас</w:t>
      </w:r>
      <w:r w:rsidR="00DA710B">
        <w:rPr>
          <w:sz w:val="24"/>
          <w:szCs w:val="24"/>
        </w:rPr>
        <w:t>-</w:t>
      </w:r>
      <w:r>
        <w:rPr>
          <w:sz w:val="24"/>
          <w:szCs w:val="24"/>
          <w:lang w:val="sr-Cyrl-RS"/>
        </w:rPr>
        <w:t>Пекер алгоритма</w:t>
      </w:r>
    </w:p>
    <w:p w:rsidR="00D02136" w:rsidRPr="0035403F" w:rsidRDefault="00D02136" w:rsidP="00E26FAB">
      <w:pPr>
        <w:pStyle w:val="ListParagraph"/>
        <w:widowControl/>
        <w:autoSpaceDE/>
        <w:autoSpaceDN/>
        <w:spacing w:after="200"/>
        <w:ind w:left="720" w:firstLine="0"/>
        <w:contextualSpacing/>
        <w:jc w:val="center"/>
        <w:rPr>
          <w:rFonts w:eastAsiaTheme="minorEastAsia"/>
          <w:lang w:val="sr-Cyrl-RS"/>
        </w:rPr>
      </w:pPr>
    </w:p>
    <w:p w:rsidR="00AC4A11" w:rsidRPr="00F321D8" w:rsidRDefault="00AC4A11" w:rsidP="00AC4A11">
      <w:pPr>
        <w:jc w:val="both"/>
        <w:rPr>
          <w:rFonts w:eastAsiaTheme="minorEastAsia"/>
          <w:sz w:val="24"/>
          <w:szCs w:val="24"/>
        </w:rPr>
      </w:pPr>
    </w:p>
    <w:p w:rsidR="009506B4" w:rsidRPr="00D02136" w:rsidRDefault="00D02136" w:rsidP="00176514">
      <w:pPr>
        <w:pStyle w:val="Heading2"/>
        <w:jc w:val="center"/>
        <w:rPr>
          <w:rFonts w:eastAsiaTheme="minorEastAsia"/>
          <w:lang w:val="sr-Latn-RS"/>
        </w:rPr>
      </w:pPr>
      <w:bookmarkStart w:id="8" w:name="_Toc182517018"/>
      <w:r>
        <w:rPr>
          <w:rFonts w:eastAsiaTheme="minorEastAsia"/>
          <w:lang w:val="sr-Latn-RS"/>
        </w:rPr>
        <w:t>3.2 AutoDraw</w:t>
      </w:r>
      <w:bookmarkEnd w:id="8"/>
    </w:p>
    <w:p w:rsidR="009506B4" w:rsidRDefault="009506B4" w:rsidP="00D02136">
      <w:pPr>
        <w:pStyle w:val="BodyText"/>
        <w:rPr>
          <w:rFonts w:eastAsiaTheme="minorEastAsia"/>
          <w:lang w:val="sr-Latn-RS"/>
        </w:rPr>
      </w:pPr>
    </w:p>
    <w:p w:rsidR="00CB1FB1" w:rsidRDefault="00D56A7B" w:rsidP="00D56A7B">
      <w:pPr>
        <w:pStyle w:val="BodyText"/>
        <w:jc w:val="both"/>
        <w:rPr>
          <w:rFonts w:eastAsiaTheme="minorEastAsia"/>
          <w:lang w:val="sr-Cyrl-RS"/>
        </w:rPr>
      </w:pPr>
      <w:r>
        <w:rPr>
          <w:rFonts w:eastAsiaTheme="minorEastAsia"/>
          <w:i/>
          <w:lang w:val="sr-Latn-RS"/>
        </w:rPr>
        <w:tab/>
      </w:r>
      <w:r w:rsidR="00D02136" w:rsidRPr="00D56A7B">
        <w:rPr>
          <w:rFonts w:eastAsiaTheme="minorEastAsia"/>
          <w:i/>
          <w:lang w:val="sr-Latn-RS"/>
        </w:rPr>
        <w:t>AutoDraw</w:t>
      </w:r>
      <w:r w:rsidR="00D02136">
        <w:rPr>
          <w:rFonts w:eastAsiaTheme="minorEastAsia"/>
          <w:lang w:val="sr-Latn-RS"/>
        </w:rPr>
        <w:t xml:space="preserve"> je aplikacija bazirana na </w:t>
      </w:r>
      <w:r w:rsidR="00D02136">
        <w:rPr>
          <w:rFonts w:eastAsiaTheme="minorEastAsia"/>
          <w:i/>
          <w:lang w:val="sr-Latn-RS"/>
        </w:rPr>
        <w:t>quickdraw</w:t>
      </w:r>
      <w:r w:rsidR="00D02136">
        <w:rPr>
          <w:rFonts w:eastAsiaTheme="minorEastAsia"/>
          <w:lang w:val="sr-Latn-RS"/>
        </w:rPr>
        <w:t xml:space="preserve"> </w:t>
      </w:r>
      <w:r w:rsidR="00D02136">
        <w:rPr>
          <w:rFonts w:eastAsiaTheme="minorEastAsia"/>
          <w:lang w:val="sr-Cyrl-RS"/>
        </w:rPr>
        <w:t>апликацији.</w:t>
      </w:r>
      <w:r w:rsidR="00CB1FB1">
        <w:rPr>
          <w:rFonts w:eastAsiaTheme="minorEastAsia"/>
          <w:lang w:val="sr-Cyrl-RS"/>
        </w:rPr>
        <w:t xml:space="preserve"> Основа је иста. Корисник црта а неуронска мрежа погађа шта је на слици. Али ту није крај. Уместо да заустави цртање и погоди у чему је реч, она даје визуалну презентацију шта мисли да је на слици. Ту почиње део који издваја једну апликацију од друге. Сада корисник може да кликне на неки од понуђених цртежа и његова скица се претвара у лепши цртеж тог истог објекта на истом месту. </w:t>
      </w:r>
    </w:p>
    <w:p w:rsidR="009A587C" w:rsidRDefault="009A587C" w:rsidP="00CB1FB1">
      <w:pPr>
        <w:pStyle w:val="BodyText"/>
        <w:jc w:val="center"/>
        <w:rPr>
          <w:rFonts w:eastAsiaTheme="minorEastAsia"/>
          <w:lang w:val="sr-Cyrl-RS"/>
        </w:rPr>
      </w:pPr>
    </w:p>
    <w:p w:rsidR="009A587C" w:rsidRDefault="009A587C" w:rsidP="00CB1FB1">
      <w:pPr>
        <w:pStyle w:val="BodyText"/>
        <w:jc w:val="center"/>
        <w:rPr>
          <w:rFonts w:eastAsiaTheme="minorEastAsia"/>
          <w:lang w:val="sr-Cyrl-RS"/>
        </w:rPr>
      </w:pPr>
    </w:p>
    <w:p w:rsidR="009A587C" w:rsidRDefault="009A587C" w:rsidP="00CB1FB1">
      <w:pPr>
        <w:pStyle w:val="BodyText"/>
        <w:jc w:val="center"/>
        <w:rPr>
          <w:rFonts w:eastAsiaTheme="minorEastAsia"/>
          <w:lang w:val="sr-Cyrl-RS"/>
        </w:rPr>
      </w:pPr>
    </w:p>
    <w:p w:rsidR="009A587C" w:rsidRDefault="009A587C" w:rsidP="00CB1FB1">
      <w:pPr>
        <w:pStyle w:val="BodyText"/>
        <w:jc w:val="center"/>
        <w:rPr>
          <w:rFonts w:eastAsiaTheme="minorEastAsia"/>
          <w:lang w:val="sr-Cyrl-RS"/>
        </w:rPr>
      </w:pPr>
    </w:p>
    <w:p w:rsidR="00CB1FB1" w:rsidRDefault="00CB1FB1" w:rsidP="00CB1FB1">
      <w:pPr>
        <w:pStyle w:val="BodyText"/>
        <w:jc w:val="center"/>
        <w:rPr>
          <w:rFonts w:eastAsiaTheme="minorEastAsia"/>
          <w:lang w:val="sr-Cyrl-RS"/>
        </w:rPr>
      </w:pPr>
      <w:r w:rsidRPr="00CB1FB1">
        <w:rPr>
          <w:rFonts w:eastAsiaTheme="minorEastAsia"/>
          <w:noProof/>
          <w:lang w:val="sr-Latn-RS" w:eastAsia="sr-Latn-RS"/>
        </w:rPr>
        <w:lastRenderedPageBreak/>
        <w:drawing>
          <wp:inline distT="0" distB="0" distL="0" distR="0" wp14:anchorId="1D6180BE" wp14:editId="4094C108">
            <wp:extent cx="1521431" cy="10096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27873" cy="1013925"/>
                    </a:xfrm>
                    <a:prstGeom prst="rect">
                      <a:avLst/>
                    </a:prstGeom>
                  </pic:spPr>
                </pic:pic>
              </a:graphicData>
            </a:graphic>
          </wp:inline>
        </w:drawing>
      </w:r>
    </w:p>
    <w:p w:rsidR="009506B4" w:rsidRDefault="00CB1FB1" w:rsidP="00CB1FB1">
      <w:pPr>
        <w:pStyle w:val="BodyText"/>
        <w:jc w:val="center"/>
        <w:rPr>
          <w:rFonts w:eastAsiaTheme="minorEastAsia"/>
          <w:sz w:val="32"/>
          <w:szCs w:val="32"/>
          <w:lang w:val="sr-Cyrl-RS"/>
        </w:rPr>
      </w:pPr>
      <w:r w:rsidRPr="00CB1FB1">
        <w:rPr>
          <w:rFonts w:eastAsiaTheme="minorEastAsia"/>
          <w:noProof/>
          <w:sz w:val="32"/>
          <w:szCs w:val="32"/>
          <w:lang w:val="sr-Latn-RS" w:eastAsia="sr-Latn-RS"/>
        </w:rPr>
        <w:drawing>
          <wp:inline distT="0" distB="0" distL="0" distR="0" wp14:anchorId="25BE18BD" wp14:editId="08C7D36B">
            <wp:extent cx="4298950" cy="5731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01794" cy="573573"/>
                    </a:xfrm>
                    <a:prstGeom prst="rect">
                      <a:avLst/>
                    </a:prstGeom>
                  </pic:spPr>
                </pic:pic>
              </a:graphicData>
            </a:graphic>
          </wp:inline>
        </w:drawing>
      </w:r>
    </w:p>
    <w:p w:rsidR="00CB1FB1" w:rsidRPr="00CB1FB1" w:rsidRDefault="00CB1FB1" w:rsidP="00CB1FB1">
      <w:pPr>
        <w:pStyle w:val="BodyText"/>
        <w:jc w:val="center"/>
        <w:rPr>
          <w:rFonts w:eastAsiaTheme="minorEastAsia"/>
          <w:sz w:val="22"/>
          <w:szCs w:val="22"/>
          <w:lang w:val="sr-Cyrl-RS"/>
        </w:rPr>
      </w:pPr>
      <w:r>
        <w:rPr>
          <w:rFonts w:eastAsiaTheme="minorEastAsia"/>
          <w:sz w:val="22"/>
          <w:szCs w:val="22"/>
          <w:lang w:val="sr-Cyrl-RS"/>
        </w:rPr>
        <w:t xml:space="preserve">Слика 3.4 Пример цртежа у </w:t>
      </w:r>
      <w:r>
        <w:rPr>
          <w:rFonts w:eastAsiaTheme="minorEastAsia"/>
          <w:i/>
          <w:sz w:val="22"/>
          <w:szCs w:val="22"/>
        </w:rPr>
        <w:t>autodraw</w:t>
      </w:r>
      <w:r>
        <w:rPr>
          <w:rFonts w:eastAsiaTheme="minorEastAsia"/>
          <w:sz w:val="22"/>
          <w:szCs w:val="22"/>
        </w:rPr>
        <w:t>-</w:t>
      </w:r>
      <w:r>
        <w:rPr>
          <w:rFonts w:eastAsiaTheme="minorEastAsia"/>
          <w:sz w:val="22"/>
          <w:szCs w:val="22"/>
          <w:lang w:val="sr-Cyrl-RS"/>
        </w:rPr>
        <w:t>у и понуђена решења</w:t>
      </w:r>
    </w:p>
    <w:p w:rsidR="009506B4" w:rsidRDefault="009506B4" w:rsidP="00EF500D">
      <w:pPr>
        <w:pStyle w:val="Heading1"/>
        <w:jc w:val="center"/>
        <w:rPr>
          <w:rFonts w:eastAsiaTheme="minorEastAsia"/>
          <w:sz w:val="32"/>
          <w:szCs w:val="32"/>
          <w:lang w:val="sr-Cyrl-RS"/>
        </w:rPr>
      </w:pPr>
    </w:p>
    <w:p w:rsidR="009506B4" w:rsidRDefault="00CB1FB1" w:rsidP="00DE0C96">
      <w:pPr>
        <w:pStyle w:val="BodyText"/>
        <w:jc w:val="both"/>
        <w:rPr>
          <w:rFonts w:eastAsiaTheme="minorEastAsia"/>
          <w:lang w:val="sr-Latn-RS"/>
        </w:rPr>
      </w:pPr>
      <w:r>
        <w:rPr>
          <w:rFonts w:eastAsiaTheme="minorEastAsia"/>
          <w:lang w:val="sr-Cyrl-RS"/>
        </w:rPr>
        <w:t>На слици 3.4 дат је пример где је на радну површину нацртана кућа коју је неуронска мрежа препознала и понудила сличне објекте.</w:t>
      </w:r>
      <w:r w:rsidR="00176514">
        <w:rPr>
          <w:rFonts w:eastAsiaTheme="minorEastAsia"/>
          <w:lang w:val="sr-Cyrl-RS"/>
        </w:rPr>
        <w:t xml:space="preserve"> Клико</w:t>
      </w:r>
      <w:r w:rsidR="00D56A7B">
        <w:rPr>
          <w:rFonts w:eastAsiaTheme="minorEastAsia"/>
          <w:lang w:val="sr-Cyrl-RS"/>
        </w:rPr>
        <w:t>м на било који</w:t>
      </w:r>
      <w:r w:rsidR="00176514">
        <w:rPr>
          <w:rFonts w:eastAsiaTheme="minorEastAsia"/>
          <w:lang w:val="sr-Cyrl-RS"/>
        </w:rPr>
        <w:t xml:space="preserve"> од понуђених резултата нацртани објекат постаје тај други објекат. На овај начин могуће је и комбиновати више објеката у један цртеж односно даље вршити доцртавање, бојење итд.</w:t>
      </w:r>
    </w:p>
    <w:p w:rsidR="00176514" w:rsidRDefault="00176514" w:rsidP="00176514">
      <w:pPr>
        <w:pStyle w:val="Heading2"/>
        <w:rPr>
          <w:rFonts w:eastAsiaTheme="minorEastAsia"/>
          <w:lang w:val="sr-Latn-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EF500D">
      <w:pPr>
        <w:pStyle w:val="Heading1"/>
        <w:jc w:val="center"/>
        <w:rPr>
          <w:rFonts w:eastAsiaTheme="minorEastAsia"/>
          <w:sz w:val="32"/>
          <w:szCs w:val="32"/>
          <w:lang w:val="sr-Cyrl-RS"/>
        </w:rPr>
      </w:pPr>
    </w:p>
    <w:p w:rsidR="009506B4" w:rsidRDefault="009506B4" w:rsidP="00B3221F">
      <w:pPr>
        <w:pStyle w:val="Heading1"/>
        <w:ind w:left="0" w:firstLine="0"/>
        <w:rPr>
          <w:rFonts w:eastAsiaTheme="minorEastAsia"/>
          <w:sz w:val="32"/>
          <w:szCs w:val="32"/>
        </w:rPr>
      </w:pPr>
    </w:p>
    <w:p w:rsidR="00B3221F" w:rsidRDefault="00B3221F" w:rsidP="00B3221F">
      <w:pPr>
        <w:pStyle w:val="Heading1"/>
        <w:ind w:left="0" w:firstLine="0"/>
        <w:rPr>
          <w:rFonts w:eastAsiaTheme="minorEastAsia"/>
          <w:sz w:val="32"/>
          <w:szCs w:val="32"/>
        </w:rPr>
      </w:pPr>
    </w:p>
    <w:p w:rsidR="00176514" w:rsidRDefault="00176514" w:rsidP="00B3221F">
      <w:pPr>
        <w:pStyle w:val="Heading1"/>
        <w:ind w:left="0" w:firstLine="0"/>
        <w:rPr>
          <w:rFonts w:eastAsiaTheme="minorEastAsia"/>
          <w:sz w:val="32"/>
          <w:szCs w:val="32"/>
        </w:rPr>
      </w:pPr>
    </w:p>
    <w:p w:rsidR="00176514" w:rsidRDefault="00176514" w:rsidP="00B3221F">
      <w:pPr>
        <w:pStyle w:val="Heading1"/>
        <w:ind w:left="0" w:firstLine="0"/>
        <w:rPr>
          <w:rFonts w:eastAsiaTheme="minorEastAsia"/>
          <w:sz w:val="32"/>
          <w:szCs w:val="32"/>
        </w:rPr>
      </w:pPr>
    </w:p>
    <w:p w:rsidR="00176514" w:rsidRDefault="00176514" w:rsidP="00B3221F">
      <w:pPr>
        <w:pStyle w:val="Heading1"/>
        <w:ind w:left="0" w:firstLine="0"/>
        <w:rPr>
          <w:rFonts w:eastAsiaTheme="minorEastAsia"/>
          <w:sz w:val="32"/>
          <w:szCs w:val="32"/>
        </w:rPr>
      </w:pPr>
    </w:p>
    <w:p w:rsidR="00176514" w:rsidRDefault="00176514" w:rsidP="00B3221F">
      <w:pPr>
        <w:pStyle w:val="Heading1"/>
        <w:ind w:left="0" w:firstLine="0"/>
        <w:rPr>
          <w:rFonts w:eastAsiaTheme="minorEastAsia"/>
          <w:sz w:val="32"/>
          <w:szCs w:val="32"/>
        </w:rPr>
      </w:pPr>
    </w:p>
    <w:p w:rsidR="00176514" w:rsidRDefault="00176514" w:rsidP="00B3221F">
      <w:pPr>
        <w:pStyle w:val="Heading1"/>
        <w:ind w:left="0" w:firstLine="0"/>
        <w:rPr>
          <w:rFonts w:eastAsiaTheme="minorEastAsia"/>
          <w:sz w:val="32"/>
          <w:szCs w:val="32"/>
          <w:lang w:val="sr-Cyrl-RS"/>
        </w:rPr>
      </w:pPr>
    </w:p>
    <w:p w:rsidR="00DB5B5A" w:rsidRPr="00DB5B5A" w:rsidRDefault="00DB5B5A" w:rsidP="00B3221F">
      <w:pPr>
        <w:pStyle w:val="Heading1"/>
        <w:ind w:left="0" w:firstLine="0"/>
        <w:rPr>
          <w:rFonts w:eastAsiaTheme="minorEastAsia"/>
          <w:sz w:val="32"/>
          <w:szCs w:val="32"/>
          <w:lang w:val="sr-Cyrl-RS"/>
        </w:rPr>
      </w:pPr>
    </w:p>
    <w:p w:rsidR="00176514" w:rsidRDefault="00176514" w:rsidP="00B3221F">
      <w:pPr>
        <w:pStyle w:val="Heading1"/>
        <w:ind w:left="0" w:firstLine="0"/>
        <w:rPr>
          <w:rFonts w:eastAsiaTheme="minorEastAsia"/>
          <w:sz w:val="32"/>
          <w:szCs w:val="32"/>
          <w:lang w:val="sr-Cyrl-RS"/>
        </w:rPr>
      </w:pPr>
    </w:p>
    <w:p w:rsidR="009A587C" w:rsidRDefault="009A587C" w:rsidP="00B3221F">
      <w:pPr>
        <w:pStyle w:val="Heading1"/>
        <w:ind w:left="0" w:firstLine="0"/>
        <w:rPr>
          <w:rFonts w:eastAsiaTheme="minorEastAsia"/>
          <w:sz w:val="32"/>
          <w:szCs w:val="32"/>
          <w:lang w:val="sr-Cyrl-RS"/>
        </w:rPr>
      </w:pPr>
    </w:p>
    <w:p w:rsidR="009A587C" w:rsidRDefault="009A587C" w:rsidP="00B3221F">
      <w:pPr>
        <w:pStyle w:val="Heading1"/>
        <w:ind w:left="0" w:firstLine="0"/>
        <w:rPr>
          <w:rFonts w:eastAsiaTheme="minorEastAsia"/>
          <w:sz w:val="32"/>
          <w:szCs w:val="32"/>
          <w:lang w:val="sr-Cyrl-RS"/>
        </w:rPr>
      </w:pPr>
    </w:p>
    <w:p w:rsidR="00720C2A" w:rsidRPr="009A587C" w:rsidRDefault="00720C2A" w:rsidP="00B3221F">
      <w:pPr>
        <w:pStyle w:val="Heading1"/>
        <w:ind w:left="0" w:firstLine="0"/>
        <w:rPr>
          <w:rFonts w:eastAsiaTheme="minorEastAsia"/>
          <w:sz w:val="32"/>
          <w:szCs w:val="32"/>
          <w:lang w:val="sr-Cyrl-RS"/>
        </w:rPr>
      </w:pPr>
    </w:p>
    <w:p w:rsidR="00AC4A11" w:rsidRPr="000126F2" w:rsidRDefault="00AC4A11" w:rsidP="004B103A">
      <w:pPr>
        <w:pStyle w:val="Heading1"/>
        <w:numPr>
          <w:ilvl w:val="0"/>
          <w:numId w:val="12"/>
        </w:numPr>
        <w:jc w:val="center"/>
        <w:rPr>
          <w:rFonts w:eastAsiaTheme="minorEastAsia"/>
          <w:sz w:val="32"/>
          <w:szCs w:val="32"/>
          <w:lang w:val="sr-Cyrl-RS"/>
        </w:rPr>
      </w:pPr>
      <w:bookmarkStart w:id="9" w:name="_Toc182517019"/>
      <w:r w:rsidRPr="000126F2">
        <w:rPr>
          <w:rFonts w:eastAsiaTheme="minorEastAsia"/>
          <w:sz w:val="32"/>
          <w:szCs w:val="32"/>
          <w:lang w:val="sr-Cyrl-RS"/>
        </w:rPr>
        <w:lastRenderedPageBreak/>
        <w:t>Имплементација решења</w:t>
      </w:r>
      <w:bookmarkEnd w:id="9"/>
    </w:p>
    <w:p w:rsidR="00AC4A11" w:rsidRDefault="00AC4A11" w:rsidP="00AC4A11">
      <w:pPr>
        <w:jc w:val="both"/>
        <w:rPr>
          <w:rFonts w:eastAsiaTheme="minorEastAsia"/>
        </w:rPr>
      </w:pPr>
    </w:p>
    <w:p w:rsidR="00D75F2C" w:rsidRDefault="00D56A7B" w:rsidP="00D56A7B">
      <w:pPr>
        <w:jc w:val="both"/>
        <w:rPr>
          <w:rFonts w:eastAsiaTheme="minorEastAsia"/>
          <w:sz w:val="24"/>
          <w:szCs w:val="24"/>
          <w:lang w:val="sr-Cyrl-RS"/>
        </w:rPr>
      </w:pPr>
      <w:r>
        <w:rPr>
          <w:rFonts w:eastAsiaTheme="minorEastAsia"/>
          <w:sz w:val="24"/>
          <w:szCs w:val="24"/>
          <w:lang w:val="sr-Cyrl-RS"/>
        </w:rPr>
        <w:tab/>
      </w:r>
      <w:r w:rsidR="00AC4A11" w:rsidRPr="0088180C">
        <w:rPr>
          <w:rFonts w:eastAsiaTheme="minorEastAsia"/>
          <w:sz w:val="24"/>
          <w:szCs w:val="24"/>
          <w:lang w:val="sr-Cyrl-RS"/>
        </w:rPr>
        <w:t>За пример где неуронска мрежа треба да погоди шта је корисник нацртао улазни податак је унешена слика.</w:t>
      </w:r>
      <w:r w:rsidR="00AC4A11" w:rsidRPr="0088180C">
        <w:rPr>
          <w:rFonts w:eastAsiaTheme="minorEastAsia"/>
          <w:sz w:val="24"/>
          <w:szCs w:val="24"/>
        </w:rPr>
        <w:t xml:space="preserve"> </w:t>
      </w:r>
      <w:r w:rsidR="00AC4A11" w:rsidRPr="0088180C">
        <w:rPr>
          <w:rFonts w:eastAsiaTheme="minorEastAsia"/>
          <w:sz w:val="24"/>
          <w:szCs w:val="24"/>
          <w:lang w:val="sr-Cyrl-RS"/>
        </w:rPr>
        <w:t>Процес учења се обавља над сетом података који се преузимају из гуглове базе која садржи преко 300 различитих категорија са по више стотина цртежа. База се непрестано допуњује новим подацима које корисници креирају испробавањем апликације. Сваки нови кориснички цртеж је нови податак у бази. Исти се уписује када апликација погоди шта је на слици па су то често недовршени радови. Ови подаци су јавно доступни за преузимање и коришћени су за учење унутар наше неуронске мреже. Свака од слика је димензија</w:t>
      </w:r>
      <w:r w:rsidR="00AC4A11" w:rsidRPr="0088180C">
        <w:rPr>
          <w:rFonts w:eastAsiaTheme="minorEastAsia"/>
          <w:sz w:val="24"/>
          <w:szCs w:val="24"/>
        </w:rPr>
        <w:t xml:space="preserve"> 28x28. </w:t>
      </w:r>
      <w:r w:rsidR="00AC4A11" w:rsidRPr="0088180C">
        <w:rPr>
          <w:rFonts w:eastAsiaTheme="minorEastAsia"/>
          <w:sz w:val="24"/>
          <w:szCs w:val="24"/>
          <w:lang w:val="sr-Cyrl-RS"/>
        </w:rPr>
        <w:t>То је укупно</w:t>
      </w:r>
      <w:r w:rsidR="00AC4A11" w:rsidRPr="0088180C">
        <w:rPr>
          <w:rFonts w:eastAsiaTheme="minorEastAsia"/>
          <w:sz w:val="24"/>
          <w:szCs w:val="24"/>
        </w:rPr>
        <w:t xml:space="preserve"> 784 </w:t>
      </w:r>
      <w:r w:rsidR="00AC4A11" w:rsidRPr="0088180C">
        <w:rPr>
          <w:rFonts w:eastAsiaTheme="minorEastAsia"/>
          <w:sz w:val="24"/>
          <w:szCs w:val="24"/>
          <w:lang w:val="sr-Cyrl-RS"/>
        </w:rPr>
        <w:t xml:space="preserve">пиксела за представљање жељеног објекта. Претварањем слике у вектор пиксела добијамо 784 вредности у опсегу 0 до 255. Ове вредности </w:t>
      </w:r>
      <w:r w:rsidR="00AC4A11">
        <w:rPr>
          <w:rFonts w:eastAsiaTheme="minorEastAsia"/>
          <w:sz w:val="24"/>
          <w:szCs w:val="24"/>
          <w:lang w:val="sr-Cyrl-RS"/>
        </w:rPr>
        <w:t xml:space="preserve">су осветљеност сваког од пиксела и њих </w:t>
      </w:r>
      <w:r w:rsidR="00AC4A11" w:rsidRPr="0088180C">
        <w:rPr>
          <w:rFonts w:eastAsiaTheme="minorEastAsia"/>
          <w:sz w:val="24"/>
          <w:szCs w:val="24"/>
          <w:lang w:val="sr-Cyrl-RS"/>
        </w:rPr>
        <w:t xml:space="preserve">треба нормализовати дељењем са 255. </w:t>
      </w:r>
    </w:p>
    <w:p w:rsidR="00720C2A" w:rsidRDefault="00720C2A" w:rsidP="00AC4A11">
      <w:pPr>
        <w:jc w:val="both"/>
        <w:rPr>
          <w:rFonts w:eastAsiaTheme="minorEastAsia"/>
          <w:sz w:val="24"/>
          <w:szCs w:val="24"/>
        </w:rPr>
      </w:pPr>
    </w:p>
    <w:p w:rsidR="00D75F2C" w:rsidRDefault="00A77138" w:rsidP="00A77138">
      <w:pPr>
        <w:jc w:val="center"/>
        <w:rPr>
          <w:rFonts w:eastAsiaTheme="minorEastAsia"/>
          <w:sz w:val="24"/>
          <w:szCs w:val="24"/>
        </w:rPr>
      </w:pPr>
      <w:r w:rsidRPr="00A77138">
        <w:rPr>
          <w:rFonts w:eastAsiaTheme="minorEastAsia"/>
          <w:noProof/>
          <w:sz w:val="24"/>
          <w:szCs w:val="24"/>
          <w:lang w:val="sr-Latn-RS" w:eastAsia="sr-Latn-RS"/>
        </w:rPr>
        <w:drawing>
          <wp:inline distT="0" distB="0" distL="0" distR="0" wp14:anchorId="750671A8" wp14:editId="1343264E">
            <wp:extent cx="2143424" cy="1743318"/>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43424" cy="1743318"/>
                    </a:xfrm>
                    <a:prstGeom prst="rect">
                      <a:avLst/>
                    </a:prstGeom>
                  </pic:spPr>
                </pic:pic>
              </a:graphicData>
            </a:graphic>
          </wp:inline>
        </w:drawing>
      </w:r>
      <w:r w:rsidRPr="00A77138">
        <w:rPr>
          <w:rFonts w:eastAsiaTheme="minorEastAsia"/>
          <w:noProof/>
          <w:sz w:val="24"/>
          <w:szCs w:val="24"/>
          <w:lang w:val="sr-Latn-RS" w:eastAsia="sr-Latn-RS"/>
        </w:rPr>
        <w:drawing>
          <wp:inline distT="0" distB="0" distL="0" distR="0" wp14:anchorId="122143F3" wp14:editId="21386AF1">
            <wp:extent cx="1398779" cy="174928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00371" cy="1751278"/>
                    </a:xfrm>
                    <a:prstGeom prst="rect">
                      <a:avLst/>
                    </a:prstGeom>
                  </pic:spPr>
                </pic:pic>
              </a:graphicData>
            </a:graphic>
          </wp:inline>
        </w:drawing>
      </w:r>
    </w:p>
    <w:p w:rsidR="00A77138" w:rsidRPr="009A587C" w:rsidRDefault="00A77138" w:rsidP="00A77138">
      <w:pPr>
        <w:jc w:val="center"/>
        <w:rPr>
          <w:rFonts w:eastAsiaTheme="minorEastAsia"/>
          <w:szCs w:val="24"/>
          <w:lang w:val="sr-Cyrl-RS"/>
        </w:rPr>
      </w:pPr>
      <w:r w:rsidRPr="009A587C">
        <w:rPr>
          <w:rFonts w:eastAsiaTheme="minorEastAsia"/>
          <w:szCs w:val="24"/>
          <w:lang w:val="sr-Cyrl-RS"/>
        </w:rPr>
        <w:t xml:space="preserve">Слика </w:t>
      </w:r>
      <w:r w:rsidR="00E26FAB" w:rsidRPr="009A587C">
        <w:rPr>
          <w:rFonts w:eastAsiaTheme="minorEastAsia"/>
          <w:szCs w:val="24"/>
          <w:lang w:val="sr-Cyrl-RS"/>
        </w:rPr>
        <w:t>4</w:t>
      </w:r>
      <w:r w:rsidRPr="009A587C">
        <w:rPr>
          <w:rFonts w:eastAsiaTheme="minorEastAsia"/>
          <w:szCs w:val="24"/>
          <w:lang w:val="sr-Latn-RS"/>
        </w:rPr>
        <w:t>.</w:t>
      </w:r>
      <w:r w:rsidR="00E26FAB" w:rsidRPr="009A587C">
        <w:rPr>
          <w:rFonts w:eastAsiaTheme="minorEastAsia"/>
          <w:szCs w:val="24"/>
          <w:lang w:val="sr-Cyrl-RS"/>
        </w:rPr>
        <w:t>1 Формат цртежа у низу податка за тестирање и тренирање</w:t>
      </w:r>
    </w:p>
    <w:p w:rsidR="00A976BD" w:rsidRPr="00E26FAB" w:rsidRDefault="00A976BD" w:rsidP="00A77138">
      <w:pPr>
        <w:jc w:val="center"/>
        <w:rPr>
          <w:rFonts w:eastAsiaTheme="minorEastAsia"/>
          <w:sz w:val="24"/>
          <w:szCs w:val="24"/>
          <w:lang w:val="sr-Cyrl-RS"/>
        </w:rPr>
      </w:pPr>
    </w:p>
    <w:p w:rsidR="00AC4A11" w:rsidRDefault="00AC4A11" w:rsidP="00AC4A11">
      <w:pPr>
        <w:jc w:val="both"/>
        <w:rPr>
          <w:rFonts w:eastAsiaTheme="minorEastAsia"/>
          <w:sz w:val="24"/>
          <w:szCs w:val="24"/>
          <w:lang w:val="sr-Cyrl-RS"/>
        </w:rPr>
      </w:pPr>
      <w:r w:rsidRPr="0088180C">
        <w:rPr>
          <w:rFonts w:eastAsiaTheme="minorEastAsia"/>
          <w:sz w:val="24"/>
          <w:szCs w:val="24"/>
          <w:lang w:val="sr-Cyrl-RS"/>
        </w:rPr>
        <w:t xml:space="preserve">Одатле следи да је улаз у нашу неуронску мрежу вектор са </w:t>
      </w:r>
      <w:r w:rsidRPr="0088180C">
        <w:rPr>
          <w:rFonts w:eastAsiaTheme="minorEastAsia"/>
          <w:sz w:val="24"/>
          <w:szCs w:val="24"/>
        </w:rPr>
        <w:t xml:space="preserve">784 </w:t>
      </w:r>
      <w:r w:rsidRPr="0088180C">
        <w:rPr>
          <w:rFonts w:eastAsiaTheme="minorEastAsia"/>
          <w:sz w:val="24"/>
          <w:szCs w:val="24"/>
          <w:lang w:val="sr-Cyrl-RS"/>
        </w:rPr>
        <w:t>елемената. Излаз је</w:t>
      </w:r>
      <w:r w:rsidRPr="0088180C">
        <w:rPr>
          <w:rFonts w:eastAsiaTheme="minorEastAsia"/>
          <w:sz w:val="24"/>
          <w:szCs w:val="24"/>
        </w:rPr>
        <w:t xml:space="preserve"> </w:t>
      </w:r>
      <w:r w:rsidRPr="0088180C">
        <w:rPr>
          <w:rFonts w:eastAsiaTheme="minorEastAsia"/>
          <w:sz w:val="24"/>
          <w:szCs w:val="24"/>
          <w:lang w:val="sr-Cyrl-RS"/>
        </w:rPr>
        <w:t xml:space="preserve">вектор са онолико елемената колико различитих објеката апликација може да препозна. Сваки од елемената излазног вектора је број између 0 и 1, а њихов збир износи 1. Сваки од бројева </w:t>
      </w:r>
      <w:r w:rsidR="00B3221F">
        <w:rPr>
          <w:rFonts w:eastAsiaTheme="minorEastAsia"/>
          <w:sz w:val="24"/>
          <w:szCs w:val="24"/>
          <w:lang w:val="sr-Cyrl-RS"/>
        </w:rPr>
        <w:t xml:space="preserve">у вектору </w:t>
      </w:r>
      <w:r w:rsidRPr="0088180C">
        <w:rPr>
          <w:rFonts w:eastAsiaTheme="minorEastAsia"/>
          <w:sz w:val="24"/>
          <w:szCs w:val="24"/>
          <w:lang w:val="sr-Cyrl-RS"/>
        </w:rPr>
        <w:t>одговара шанси да је на слици баш тај објекат.</w:t>
      </w:r>
      <w:r w:rsidRPr="0088180C">
        <w:rPr>
          <w:rFonts w:eastAsiaTheme="minorEastAsia"/>
          <w:sz w:val="24"/>
          <w:szCs w:val="24"/>
        </w:rPr>
        <w:t xml:space="preserve"> </w:t>
      </w:r>
    </w:p>
    <w:p w:rsidR="004243F9" w:rsidRPr="004243F9" w:rsidRDefault="004243F9" w:rsidP="004243F9">
      <w:pPr>
        <w:jc w:val="both"/>
        <w:rPr>
          <w:rFonts w:eastAsiaTheme="minorEastAsia"/>
          <w:sz w:val="24"/>
          <w:szCs w:val="24"/>
          <w:lang w:val="sr-Cyrl-RS"/>
        </w:rPr>
      </w:pPr>
      <w:r>
        <w:rPr>
          <w:rFonts w:eastAsiaTheme="minorEastAsia"/>
          <w:sz w:val="24"/>
          <w:szCs w:val="24"/>
          <w:lang w:val="sr-Cyrl-RS"/>
        </w:rPr>
        <w:t>Слика 4.1 приказује улазни вектор од 784 података који нису још нормализовани. На десној страни је пример дела овог вектора. Вредности ближе 255 су обојени пиксели слике.</w:t>
      </w:r>
    </w:p>
    <w:p w:rsidR="004243F9" w:rsidRPr="004243F9" w:rsidRDefault="004243F9" w:rsidP="00AC4A11">
      <w:pPr>
        <w:jc w:val="both"/>
        <w:rPr>
          <w:rFonts w:eastAsiaTheme="minorEastAsia"/>
          <w:sz w:val="24"/>
          <w:szCs w:val="24"/>
          <w:lang w:val="sr-Cyrl-RS"/>
        </w:rPr>
      </w:pPr>
    </w:p>
    <w:p w:rsidR="00AC4A11" w:rsidRDefault="00AC4A11" w:rsidP="00947BDF">
      <w:pPr>
        <w:jc w:val="center"/>
        <w:rPr>
          <w:rFonts w:eastAsiaTheme="minorEastAsia"/>
          <w:sz w:val="24"/>
          <w:szCs w:val="24"/>
        </w:rPr>
      </w:pPr>
      <w:r w:rsidRPr="00AF6C7F">
        <w:rPr>
          <w:rFonts w:eastAsiaTheme="minorEastAsia"/>
          <w:noProof/>
          <w:sz w:val="24"/>
          <w:szCs w:val="24"/>
          <w:lang w:val="sr-Latn-RS" w:eastAsia="sr-Latn-RS"/>
        </w:rPr>
        <w:drawing>
          <wp:inline distT="0" distB="0" distL="0" distR="0" wp14:anchorId="0C6B52BB" wp14:editId="0C5185BC">
            <wp:extent cx="3816350" cy="31318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22974" cy="3137310"/>
                    </a:xfrm>
                    <a:prstGeom prst="rect">
                      <a:avLst/>
                    </a:prstGeom>
                  </pic:spPr>
                </pic:pic>
              </a:graphicData>
            </a:graphic>
          </wp:inline>
        </w:drawing>
      </w:r>
    </w:p>
    <w:p w:rsidR="00AC4A11" w:rsidRPr="00D56A7B" w:rsidRDefault="00AC4A11" w:rsidP="00AC4A11">
      <w:pPr>
        <w:jc w:val="center"/>
        <w:rPr>
          <w:rFonts w:eastAsiaTheme="minorEastAsia"/>
          <w:lang w:val="sr-Cyrl-RS"/>
        </w:rPr>
      </w:pPr>
      <w:r w:rsidRPr="00D56A7B">
        <w:rPr>
          <w:rFonts w:eastAsiaTheme="minorEastAsia"/>
          <w:lang w:val="sr-Cyrl-RS"/>
        </w:rPr>
        <w:t xml:space="preserve">Слика </w:t>
      </w:r>
      <w:r w:rsidR="00E26FAB" w:rsidRPr="00D56A7B">
        <w:rPr>
          <w:rFonts w:eastAsiaTheme="minorEastAsia"/>
          <w:lang w:val="sr-Cyrl-RS"/>
        </w:rPr>
        <w:t>4</w:t>
      </w:r>
      <w:r w:rsidRPr="00D56A7B">
        <w:rPr>
          <w:rFonts w:eastAsiaTheme="minorEastAsia"/>
        </w:rPr>
        <w:t>.</w:t>
      </w:r>
      <w:r w:rsidR="00E26FAB" w:rsidRPr="00D56A7B">
        <w:rPr>
          <w:rFonts w:eastAsiaTheme="minorEastAsia"/>
          <w:lang w:val="sr-Cyrl-RS"/>
        </w:rPr>
        <w:t>2</w:t>
      </w:r>
      <w:r w:rsidRPr="00D56A7B">
        <w:rPr>
          <w:rFonts w:eastAsiaTheme="minorEastAsia"/>
        </w:rPr>
        <w:t xml:space="preserve"> </w:t>
      </w:r>
      <w:r w:rsidRPr="00D56A7B">
        <w:rPr>
          <w:rFonts w:eastAsiaTheme="minorEastAsia"/>
          <w:lang w:val="sr-Cyrl-RS"/>
        </w:rPr>
        <w:t>Модел неуронске мреже са 784 улаза и 10 излаза на примеру цртежа аутомобила.</w:t>
      </w:r>
    </w:p>
    <w:p w:rsidR="004243F9" w:rsidRDefault="004243F9" w:rsidP="004243F9">
      <w:pPr>
        <w:rPr>
          <w:rFonts w:eastAsiaTheme="minorEastAsia"/>
          <w:sz w:val="24"/>
          <w:szCs w:val="24"/>
          <w:lang w:val="sr-Cyrl-RS"/>
        </w:rPr>
      </w:pPr>
    </w:p>
    <w:p w:rsidR="004243F9" w:rsidRDefault="004243F9" w:rsidP="00DE0C96">
      <w:pPr>
        <w:jc w:val="both"/>
        <w:rPr>
          <w:rFonts w:eastAsiaTheme="minorEastAsia"/>
          <w:sz w:val="24"/>
          <w:szCs w:val="24"/>
          <w:lang w:val="sr-Cyrl-RS"/>
        </w:rPr>
      </w:pPr>
      <w:r>
        <w:rPr>
          <w:rFonts w:eastAsiaTheme="minorEastAsia"/>
          <w:sz w:val="24"/>
          <w:szCs w:val="24"/>
          <w:lang w:val="sr-Cyrl-RS"/>
        </w:rPr>
        <w:lastRenderedPageBreak/>
        <w:t>На слици 4.2 визуелно је скициран систем који за 784 нормализованих вредности, након проласка кроз неуронску мрежу даје излазни вектор. У излазном вектору су дате шансе за сваки од објеката да је на слици. Слика 4.3 приказује пример овог излазног вектора над приказаним цртежима. Зеленом бојом су означене највеће вредности које и одговарају објекту са слике.</w:t>
      </w:r>
    </w:p>
    <w:p w:rsidR="00DB5B5A" w:rsidRDefault="00DB5B5A" w:rsidP="00AC4A11">
      <w:pPr>
        <w:rPr>
          <w:rFonts w:eastAsiaTheme="minorEastAsia"/>
          <w:sz w:val="24"/>
          <w:szCs w:val="24"/>
          <w:lang w:val="sr-Cyrl-RS"/>
        </w:rPr>
      </w:pPr>
    </w:p>
    <w:p w:rsidR="00AC4A11" w:rsidRDefault="00DB5B5A" w:rsidP="00DB5B5A">
      <w:pPr>
        <w:rPr>
          <w:rFonts w:eastAsiaTheme="minorEastAsia"/>
          <w:sz w:val="24"/>
          <w:szCs w:val="24"/>
          <w:lang w:val="sr-Cyrl-RS"/>
        </w:rPr>
      </w:pPr>
      <w:r>
        <w:rPr>
          <w:rFonts w:eastAsiaTheme="minorEastAsia"/>
          <w:sz w:val="24"/>
          <w:szCs w:val="24"/>
          <w:lang w:val="sr-Cyrl-RS"/>
        </w:rPr>
        <w:t xml:space="preserve">                                               </w:t>
      </w:r>
      <w:r w:rsidR="00AC4A11" w:rsidRPr="002A6B16">
        <w:rPr>
          <w:rFonts w:eastAsiaTheme="minorEastAsia"/>
          <w:noProof/>
          <w:sz w:val="24"/>
          <w:szCs w:val="24"/>
          <w:lang w:val="sr-Latn-RS" w:eastAsia="sr-Latn-RS"/>
        </w:rPr>
        <w:drawing>
          <wp:inline distT="0" distB="0" distL="0" distR="0" wp14:anchorId="34160019" wp14:editId="4B0E9806">
            <wp:extent cx="1076917" cy="1079500"/>
            <wp:effectExtent l="0" t="0" r="952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80141" cy="1082732"/>
                    </a:xfrm>
                    <a:prstGeom prst="rect">
                      <a:avLst/>
                    </a:prstGeom>
                  </pic:spPr>
                </pic:pic>
              </a:graphicData>
            </a:graphic>
          </wp:inline>
        </w:drawing>
      </w:r>
      <w:r>
        <w:rPr>
          <w:rFonts w:eastAsiaTheme="minorEastAsia"/>
          <w:sz w:val="24"/>
          <w:szCs w:val="24"/>
          <w:lang w:val="sr-Cyrl-RS"/>
        </w:rPr>
        <w:t xml:space="preserve">       </w:t>
      </w:r>
      <w:r w:rsidR="00AC4A11" w:rsidRPr="002A6B16">
        <w:rPr>
          <w:rFonts w:eastAsiaTheme="minorEastAsia"/>
          <w:noProof/>
          <w:sz w:val="24"/>
          <w:szCs w:val="24"/>
          <w:lang w:val="sr-Latn-RS" w:eastAsia="sr-Latn-RS"/>
        </w:rPr>
        <w:drawing>
          <wp:inline distT="0" distB="0" distL="0" distR="0" wp14:anchorId="13F7E37C" wp14:editId="27DED5C7">
            <wp:extent cx="1032266" cy="1117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031540" cy="1116814"/>
                    </a:xfrm>
                    <a:prstGeom prst="rect">
                      <a:avLst/>
                    </a:prstGeom>
                  </pic:spPr>
                </pic:pic>
              </a:graphicData>
            </a:graphic>
          </wp:inline>
        </w:drawing>
      </w:r>
      <w:r>
        <w:rPr>
          <w:rFonts w:eastAsiaTheme="minorEastAsia"/>
          <w:sz w:val="24"/>
          <w:szCs w:val="24"/>
          <w:lang w:val="sr-Cyrl-RS"/>
        </w:rPr>
        <w:t xml:space="preserve">     </w:t>
      </w:r>
      <w:r w:rsidR="00AC4A11" w:rsidRPr="002A6B16">
        <w:rPr>
          <w:rFonts w:eastAsiaTheme="minorEastAsia"/>
          <w:noProof/>
          <w:sz w:val="24"/>
          <w:szCs w:val="24"/>
          <w:lang w:val="sr-Latn-RS" w:eastAsia="sr-Latn-RS"/>
        </w:rPr>
        <w:drawing>
          <wp:inline distT="0" distB="0" distL="0" distR="0" wp14:anchorId="09C9B49E" wp14:editId="1A22B571">
            <wp:extent cx="952640" cy="971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952283" cy="971186"/>
                    </a:xfrm>
                    <a:prstGeom prst="rect">
                      <a:avLst/>
                    </a:prstGeom>
                  </pic:spPr>
                </pic:pic>
              </a:graphicData>
            </a:graphic>
          </wp:inline>
        </w:drawing>
      </w:r>
    </w:p>
    <w:p w:rsidR="00DB5B5A" w:rsidRPr="002A6B16" w:rsidRDefault="00DB5B5A" w:rsidP="00AC4A11">
      <w:pPr>
        <w:rPr>
          <w:rFonts w:eastAsiaTheme="minorEastAsia"/>
          <w:sz w:val="24"/>
          <w:szCs w:val="24"/>
          <w:lang w:val="sr-Cyrl-RS"/>
        </w:rPr>
      </w:pPr>
    </w:p>
    <w:tbl>
      <w:tblPr>
        <w:tblW w:w="0" w:type="auto"/>
        <w:jc w:val="center"/>
        <w:tblLook w:val="0400" w:firstRow="0" w:lastRow="0" w:firstColumn="0" w:lastColumn="0" w:noHBand="0" w:noVBand="1"/>
      </w:tblPr>
      <w:tblGrid>
        <w:gridCol w:w="2031"/>
        <w:gridCol w:w="2031"/>
        <w:gridCol w:w="2031"/>
        <w:gridCol w:w="2031"/>
      </w:tblGrid>
      <w:tr w:rsidR="00AC4A11" w:rsidRPr="002A6B16" w:rsidTr="00DB5B5A">
        <w:trPr>
          <w:trHeight w:val="25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Кактус</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0.00165754055</w:t>
            </w:r>
          </w:p>
        </w:tc>
        <w:tc>
          <w:tcPr>
            <w:tcW w:w="2031" w:type="dxa"/>
            <w:shd w:val="clear" w:color="auto" w:fill="00B050"/>
          </w:tcPr>
          <w:p w:rsidR="00AC4A11" w:rsidRPr="002A6B16" w:rsidRDefault="00AC4A11" w:rsidP="00AC4A11">
            <w:pPr>
              <w:jc w:val="both"/>
              <w:rPr>
                <w:rFonts w:eastAsiaTheme="minorEastAsia"/>
                <w:sz w:val="24"/>
                <w:szCs w:val="24"/>
              </w:rPr>
            </w:pPr>
            <w:r w:rsidRPr="002A6B16">
              <w:rPr>
                <w:rFonts w:eastAsiaTheme="minorEastAsia"/>
                <w:sz w:val="24"/>
                <w:szCs w:val="24"/>
              </w:rPr>
              <w:t>0.79717972010</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0.34857662831</w:t>
            </w:r>
          </w:p>
        </w:tc>
      </w:tr>
      <w:tr w:rsidR="00AC4A11" w:rsidRPr="002A6B16" w:rsidTr="00DB5B5A">
        <w:trPr>
          <w:trHeight w:val="26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Ауто</w:t>
            </w:r>
          </w:p>
        </w:tc>
        <w:tc>
          <w:tcPr>
            <w:tcW w:w="2031" w:type="dxa"/>
            <w:shd w:val="clear" w:color="auto" w:fill="00B050"/>
          </w:tcPr>
          <w:p w:rsidR="00AC4A11" w:rsidRPr="002A6B16" w:rsidRDefault="00AC4A11" w:rsidP="00AC4A11">
            <w:pPr>
              <w:jc w:val="both"/>
              <w:rPr>
                <w:rFonts w:eastAsiaTheme="minorEastAsia"/>
                <w:sz w:val="24"/>
                <w:szCs w:val="24"/>
                <w:lang w:val="sr-Cyrl-RS"/>
              </w:rPr>
            </w:pPr>
            <w:r>
              <w:rPr>
                <w:rFonts w:eastAsiaTheme="minorEastAsia"/>
                <w:sz w:val="24"/>
                <w:szCs w:val="24"/>
              </w:rPr>
              <w:t>0.54549012226</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0.00039636462</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0.00030386979</w:t>
            </w:r>
          </w:p>
        </w:tc>
      </w:tr>
      <w:tr w:rsidR="00AC4A11" w:rsidRPr="002A6B16" w:rsidTr="00DB5B5A">
        <w:trPr>
          <w:trHeight w:val="26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Око</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0.00148066523</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0.01496943274</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0.02821774797</w:t>
            </w:r>
          </w:p>
        </w:tc>
      </w:tr>
      <w:tr w:rsidR="00AC4A11" w:rsidRPr="002A6B16" w:rsidTr="00DB5B5A">
        <w:trPr>
          <w:trHeight w:val="25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Гитара</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0.00000125170</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0.00037642018</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0.03838793882</w:t>
            </w:r>
          </w:p>
        </w:tc>
      </w:tr>
      <w:tr w:rsidR="00AC4A11" w:rsidRPr="002A6B16" w:rsidTr="00DB5B5A">
        <w:trPr>
          <w:trHeight w:val="26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Пешчани сат</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0.00000208972</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0.00047258538</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0.00038194838</w:t>
            </w:r>
          </w:p>
        </w:tc>
      </w:tr>
      <w:tr w:rsidR="00AC4A11" w:rsidRPr="002A6B16" w:rsidTr="00DB5B5A">
        <w:trPr>
          <w:trHeight w:val="25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Нож</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0.01316615507</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0.01801860322</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0.02334431628</w:t>
            </w:r>
          </w:p>
        </w:tc>
      </w:tr>
      <w:tr w:rsidR="00AC4A11" w:rsidRPr="002A6B16" w:rsidTr="00DB5B5A">
        <w:trPr>
          <w:trHeight w:val="26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Шољица</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0.00092147138</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0.04052457433</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0.02404068975</w:t>
            </w:r>
          </w:p>
        </w:tc>
      </w:tr>
      <w:tr w:rsidR="00AC4A11" w:rsidRPr="002A6B16" w:rsidTr="00DB5B5A">
        <w:trPr>
          <w:trHeight w:val="26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Маказе</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lang w:val="sr-Cyrl-RS"/>
              </w:rPr>
              <w:t>0.00126367166</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0.09205986848</w:t>
            </w:r>
          </w:p>
        </w:tc>
        <w:tc>
          <w:tcPr>
            <w:tcW w:w="2031" w:type="dxa"/>
            <w:shd w:val="clear" w:color="auto" w:fill="00B050"/>
          </w:tcPr>
          <w:p w:rsidR="00AC4A11" w:rsidRPr="002A6B16" w:rsidRDefault="00AC4A11" w:rsidP="00AC4A11">
            <w:pPr>
              <w:jc w:val="both"/>
              <w:rPr>
                <w:rFonts w:eastAsiaTheme="minorEastAsia"/>
                <w:sz w:val="24"/>
                <w:szCs w:val="24"/>
              </w:rPr>
            </w:pPr>
            <w:r w:rsidRPr="002A6B16">
              <w:rPr>
                <w:rFonts w:eastAsiaTheme="minorEastAsia"/>
                <w:sz w:val="24"/>
                <w:szCs w:val="24"/>
              </w:rPr>
              <w:t>0.51627735452</w:t>
            </w:r>
          </w:p>
        </w:tc>
      </w:tr>
      <w:tr w:rsidR="00AC4A11" w:rsidRPr="002A6B16" w:rsidTr="00DB5B5A">
        <w:trPr>
          <w:trHeight w:val="25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Сунце</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0.43178950319</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0.03351913961</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0.01215440644</w:t>
            </w:r>
          </w:p>
        </w:tc>
      </w:tr>
      <w:tr w:rsidR="00AC4A11" w:rsidRPr="002A6B16" w:rsidTr="00DB5B5A">
        <w:trPr>
          <w:trHeight w:val="264"/>
          <w:jc w:val="center"/>
        </w:trPr>
        <w:tc>
          <w:tcPr>
            <w:tcW w:w="2031" w:type="dxa"/>
          </w:tcPr>
          <w:p w:rsidR="00AC4A11" w:rsidRPr="002A6B16" w:rsidRDefault="00AC4A11" w:rsidP="00AC4A11">
            <w:pPr>
              <w:jc w:val="both"/>
              <w:rPr>
                <w:rFonts w:eastAsiaTheme="minorEastAsia"/>
                <w:sz w:val="24"/>
                <w:szCs w:val="24"/>
                <w:lang w:val="sr-Cyrl-RS"/>
              </w:rPr>
            </w:pPr>
            <w:r w:rsidRPr="002A6B16">
              <w:rPr>
                <w:rFonts w:eastAsiaTheme="minorEastAsia"/>
                <w:sz w:val="24"/>
                <w:szCs w:val="24"/>
                <w:lang w:val="sr-Cyrl-RS"/>
              </w:rPr>
              <w:t>Мач</w:t>
            </w:r>
          </w:p>
        </w:tc>
        <w:tc>
          <w:tcPr>
            <w:tcW w:w="2031" w:type="dxa"/>
          </w:tcPr>
          <w:p w:rsidR="00AC4A11" w:rsidRPr="002A6B16" w:rsidRDefault="00AC4A11" w:rsidP="00AC4A11">
            <w:pPr>
              <w:jc w:val="both"/>
              <w:rPr>
                <w:rFonts w:eastAsiaTheme="minorEastAsia"/>
                <w:sz w:val="24"/>
                <w:szCs w:val="24"/>
                <w:lang w:val="sr-Cyrl-RS"/>
              </w:rPr>
            </w:pPr>
            <w:r>
              <w:rPr>
                <w:rFonts w:eastAsiaTheme="minorEastAsia"/>
                <w:sz w:val="24"/>
                <w:szCs w:val="24"/>
              </w:rPr>
              <w:t>0.00422752920</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0.00248329130</w:t>
            </w:r>
          </w:p>
        </w:tc>
        <w:tc>
          <w:tcPr>
            <w:tcW w:w="2031" w:type="dxa"/>
          </w:tcPr>
          <w:p w:rsidR="00AC4A11" w:rsidRPr="002A6B16" w:rsidRDefault="00AC4A11" w:rsidP="00AC4A11">
            <w:pPr>
              <w:jc w:val="both"/>
              <w:rPr>
                <w:rFonts w:eastAsiaTheme="minorEastAsia"/>
                <w:sz w:val="24"/>
                <w:szCs w:val="24"/>
              </w:rPr>
            </w:pPr>
            <w:r w:rsidRPr="002A6B16">
              <w:rPr>
                <w:rFonts w:eastAsiaTheme="minorEastAsia"/>
                <w:sz w:val="24"/>
                <w:szCs w:val="24"/>
              </w:rPr>
              <w:t>0.00831509969</w:t>
            </w:r>
          </w:p>
        </w:tc>
      </w:tr>
      <w:tr w:rsidR="00DB5B5A" w:rsidRPr="002A6B16" w:rsidTr="00DB5B5A">
        <w:trPr>
          <w:trHeight w:val="264"/>
          <w:jc w:val="center"/>
        </w:trPr>
        <w:tc>
          <w:tcPr>
            <w:tcW w:w="2031" w:type="dxa"/>
          </w:tcPr>
          <w:p w:rsidR="00DB5B5A" w:rsidRPr="002A6B16" w:rsidRDefault="00DB5B5A" w:rsidP="00AC4A11">
            <w:pPr>
              <w:jc w:val="both"/>
              <w:rPr>
                <w:rFonts w:eastAsiaTheme="minorEastAsia"/>
                <w:sz w:val="24"/>
                <w:szCs w:val="24"/>
                <w:lang w:val="sr-Cyrl-RS"/>
              </w:rPr>
            </w:pPr>
          </w:p>
        </w:tc>
        <w:tc>
          <w:tcPr>
            <w:tcW w:w="2031" w:type="dxa"/>
          </w:tcPr>
          <w:p w:rsidR="00DB5B5A" w:rsidRDefault="00DB5B5A" w:rsidP="00AC4A11">
            <w:pPr>
              <w:jc w:val="both"/>
              <w:rPr>
                <w:rFonts w:eastAsiaTheme="minorEastAsia"/>
                <w:sz w:val="24"/>
                <w:szCs w:val="24"/>
              </w:rPr>
            </w:pPr>
          </w:p>
        </w:tc>
        <w:tc>
          <w:tcPr>
            <w:tcW w:w="2031" w:type="dxa"/>
          </w:tcPr>
          <w:p w:rsidR="00DB5B5A" w:rsidRPr="002A6B16" w:rsidRDefault="00DB5B5A" w:rsidP="00AC4A11">
            <w:pPr>
              <w:jc w:val="both"/>
              <w:rPr>
                <w:rFonts w:eastAsiaTheme="minorEastAsia"/>
                <w:sz w:val="24"/>
                <w:szCs w:val="24"/>
              </w:rPr>
            </w:pPr>
          </w:p>
        </w:tc>
        <w:tc>
          <w:tcPr>
            <w:tcW w:w="2031" w:type="dxa"/>
          </w:tcPr>
          <w:p w:rsidR="00DB5B5A" w:rsidRPr="002A6B16" w:rsidRDefault="00DB5B5A" w:rsidP="00AC4A11">
            <w:pPr>
              <w:jc w:val="both"/>
              <w:rPr>
                <w:rFonts w:eastAsiaTheme="minorEastAsia"/>
                <w:sz w:val="24"/>
                <w:szCs w:val="24"/>
              </w:rPr>
            </w:pPr>
          </w:p>
        </w:tc>
      </w:tr>
    </w:tbl>
    <w:p w:rsidR="00AC4A11" w:rsidRDefault="00AC4A11" w:rsidP="00AC4A11">
      <w:pPr>
        <w:jc w:val="center"/>
        <w:rPr>
          <w:rFonts w:eastAsiaTheme="minorEastAsia"/>
          <w:lang w:val="sr-Cyrl-RS"/>
        </w:rPr>
      </w:pPr>
      <w:r>
        <w:rPr>
          <w:rFonts w:eastAsiaTheme="minorEastAsia"/>
          <w:lang w:val="sr-Cyrl-RS"/>
        </w:rPr>
        <w:t xml:space="preserve">Слика </w:t>
      </w:r>
      <w:r w:rsidR="00E26FAB">
        <w:rPr>
          <w:rFonts w:eastAsiaTheme="minorEastAsia"/>
          <w:lang w:val="sr-Cyrl-RS"/>
        </w:rPr>
        <w:t>4</w:t>
      </w:r>
      <w:r>
        <w:rPr>
          <w:rFonts w:eastAsiaTheme="minorEastAsia"/>
        </w:rPr>
        <w:t>.</w:t>
      </w:r>
      <w:r w:rsidR="00E26FAB">
        <w:rPr>
          <w:rFonts w:eastAsiaTheme="minorEastAsia"/>
          <w:lang w:val="sr-Cyrl-RS"/>
        </w:rPr>
        <w:t>3</w:t>
      </w:r>
      <w:r>
        <w:rPr>
          <w:rFonts w:eastAsiaTheme="minorEastAsia"/>
        </w:rPr>
        <w:t xml:space="preserve"> </w:t>
      </w:r>
      <w:r>
        <w:rPr>
          <w:rFonts w:eastAsiaTheme="minorEastAsia"/>
          <w:lang w:val="sr-Cyrl-RS"/>
        </w:rPr>
        <w:t>Пример излазних вектора за неколико објеката</w:t>
      </w:r>
    </w:p>
    <w:p w:rsidR="00EF500D" w:rsidRDefault="00EF500D" w:rsidP="00AC4A11">
      <w:pPr>
        <w:jc w:val="center"/>
        <w:rPr>
          <w:rFonts w:eastAsiaTheme="minorEastAsia"/>
          <w:lang w:val="sr-Latn-RS"/>
        </w:rPr>
      </w:pPr>
    </w:p>
    <w:p w:rsidR="00A007F7" w:rsidRDefault="00861C2B" w:rsidP="004C4CEB">
      <w:pPr>
        <w:ind w:firstLine="720"/>
        <w:jc w:val="both"/>
        <w:rPr>
          <w:rFonts w:eastAsiaTheme="minorEastAsia"/>
          <w:sz w:val="24"/>
          <w:szCs w:val="24"/>
          <w:lang w:val="sr-Cyrl-RS"/>
        </w:rPr>
      </w:pPr>
      <w:r>
        <w:rPr>
          <w:rFonts w:eastAsiaTheme="minorEastAsia"/>
          <w:sz w:val="24"/>
          <w:szCs w:val="24"/>
          <w:lang w:val="sr-Cyrl-RS"/>
        </w:rPr>
        <w:t xml:space="preserve">Позадина иза свега овога креће од претпоставке да сваки од чворова скривеног слоја чува неки од шаблона при цртању објекта. </w:t>
      </w:r>
      <w:r w:rsidR="00C63E8D">
        <w:rPr>
          <w:rFonts w:eastAsiaTheme="minorEastAsia"/>
          <w:sz w:val="24"/>
          <w:szCs w:val="24"/>
          <w:lang w:val="sr-Cyrl-RS"/>
        </w:rPr>
        <w:t xml:space="preserve">Повећањем броја скривених слојева ти шаблони се даље деле на простије компоненте које цртеж може да садржи. </w:t>
      </w:r>
      <w:r>
        <w:rPr>
          <w:rFonts w:eastAsiaTheme="minorEastAsia"/>
          <w:sz w:val="24"/>
          <w:szCs w:val="24"/>
          <w:lang w:val="sr-Cyrl-RS"/>
        </w:rPr>
        <w:t>У зависоности од улаза тј. пиксела од којих се састоји одређује се да ли</w:t>
      </w:r>
      <w:r w:rsidR="00A976BD">
        <w:rPr>
          <w:rFonts w:eastAsiaTheme="minorEastAsia"/>
          <w:sz w:val="24"/>
          <w:szCs w:val="24"/>
          <w:lang w:val="sr-Cyrl-RS"/>
        </w:rPr>
        <w:t xml:space="preserve"> је на слици неки</w:t>
      </w:r>
      <w:r>
        <w:rPr>
          <w:rFonts w:eastAsiaTheme="minorEastAsia"/>
          <w:sz w:val="24"/>
          <w:szCs w:val="24"/>
          <w:lang w:val="sr-Cyrl-RS"/>
        </w:rPr>
        <w:t xml:space="preserve"> од тих шаблона. У зависности од тога се активирају чворови скривеног слоја који садрже те шаблоне. Даље се врши активација чворова излазног слоја у зависности од тога који објекти садрже дате шаблоне. Онај који има највећу вредност је најтачнија претпоставка.</w:t>
      </w:r>
      <w:r w:rsidR="004243F9">
        <w:rPr>
          <w:rFonts w:eastAsiaTheme="minorEastAsia"/>
          <w:sz w:val="24"/>
          <w:szCs w:val="24"/>
          <w:lang w:val="sr-Cyrl-RS"/>
        </w:rPr>
        <w:t xml:space="preserve"> </w:t>
      </w:r>
    </w:p>
    <w:p w:rsidR="00861C2B" w:rsidRDefault="004243F9" w:rsidP="004C4CEB">
      <w:pPr>
        <w:ind w:firstLine="720"/>
        <w:jc w:val="both"/>
        <w:rPr>
          <w:rFonts w:eastAsiaTheme="minorEastAsia"/>
          <w:sz w:val="24"/>
          <w:szCs w:val="24"/>
          <w:lang w:val="sr-Cyrl-RS"/>
        </w:rPr>
      </w:pPr>
      <w:r>
        <w:rPr>
          <w:rFonts w:eastAsiaTheme="minorEastAsia"/>
          <w:sz w:val="24"/>
          <w:szCs w:val="24"/>
          <w:lang w:val="sr-Cyrl-RS"/>
        </w:rPr>
        <w:t xml:space="preserve">Слике 4.4, 4.5 и 4.6 представљају пример како неуронска мрежа </w:t>
      </w:r>
      <w:r>
        <w:rPr>
          <w:rFonts w:eastAsiaTheme="minorEastAsia"/>
          <w:sz w:val="24"/>
          <w:szCs w:val="24"/>
        </w:rPr>
        <w:t>“</w:t>
      </w:r>
      <w:r>
        <w:rPr>
          <w:rFonts w:eastAsiaTheme="minorEastAsia"/>
          <w:sz w:val="24"/>
          <w:szCs w:val="24"/>
          <w:lang w:val="sr-Cyrl-RS"/>
        </w:rPr>
        <w:t>размишља</w:t>
      </w:r>
      <w:r>
        <w:rPr>
          <w:rFonts w:eastAsiaTheme="minorEastAsia"/>
          <w:sz w:val="24"/>
          <w:szCs w:val="24"/>
        </w:rPr>
        <w:t>”</w:t>
      </w:r>
      <w:r>
        <w:rPr>
          <w:rFonts w:eastAsiaTheme="minorEastAsia"/>
          <w:sz w:val="24"/>
          <w:szCs w:val="24"/>
          <w:lang w:val="sr-Cyrl-RS"/>
        </w:rPr>
        <w:t xml:space="preserve"> при одређивању шта је на слици. За различите улазне сигнале активирају се различити чвореви скривеног слоја који представљају делове коначног цртежа. Одговарајућа конфигурација средњег слоја активира одговарајући излазни чвор.</w:t>
      </w:r>
    </w:p>
    <w:p w:rsidR="00720C2A" w:rsidRPr="004243F9" w:rsidRDefault="00720C2A" w:rsidP="00861C2B">
      <w:pPr>
        <w:rPr>
          <w:rFonts w:eastAsiaTheme="minorEastAsia"/>
          <w:sz w:val="24"/>
          <w:szCs w:val="24"/>
          <w:lang w:val="sr-Cyrl-RS"/>
        </w:rPr>
      </w:pPr>
    </w:p>
    <w:p w:rsidR="00621E49" w:rsidRDefault="00621E49" w:rsidP="00026F93">
      <w:pPr>
        <w:jc w:val="center"/>
        <w:rPr>
          <w:rFonts w:eastAsiaTheme="minorEastAsia"/>
          <w:sz w:val="24"/>
          <w:szCs w:val="24"/>
          <w:lang w:val="sr-Cyrl-RS"/>
        </w:rPr>
      </w:pPr>
      <w:r w:rsidRPr="00621E49">
        <w:rPr>
          <w:rFonts w:eastAsiaTheme="minorEastAsia"/>
          <w:noProof/>
          <w:sz w:val="24"/>
          <w:szCs w:val="24"/>
          <w:lang w:val="sr-Latn-RS" w:eastAsia="sr-Latn-RS"/>
        </w:rPr>
        <w:drawing>
          <wp:inline distT="0" distB="0" distL="0" distR="0" wp14:anchorId="20934CA3" wp14:editId="4DEFD544">
            <wp:extent cx="4121150" cy="2273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29514" cy="2278565"/>
                    </a:xfrm>
                    <a:prstGeom prst="rect">
                      <a:avLst/>
                    </a:prstGeom>
                  </pic:spPr>
                </pic:pic>
              </a:graphicData>
            </a:graphic>
          </wp:inline>
        </w:drawing>
      </w:r>
    </w:p>
    <w:p w:rsidR="00E26FAB" w:rsidRPr="009A587C" w:rsidRDefault="00E26FAB" w:rsidP="00026F93">
      <w:pPr>
        <w:jc w:val="center"/>
        <w:rPr>
          <w:rFonts w:eastAsiaTheme="minorEastAsia"/>
          <w:szCs w:val="24"/>
          <w:lang w:val="sr-Cyrl-RS"/>
        </w:rPr>
      </w:pPr>
      <w:r w:rsidRPr="009A587C">
        <w:rPr>
          <w:rFonts w:eastAsiaTheme="minorEastAsia"/>
          <w:szCs w:val="24"/>
          <w:lang w:val="sr-Cyrl-RS"/>
        </w:rPr>
        <w:t>Слика 4.4 Пример функционисања неуронске мреже за цртеж ока</w:t>
      </w:r>
    </w:p>
    <w:p w:rsidR="00026F93" w:rsidRDefault="00DB5B5A" w:rsidP="00026F93">
      <w:pPr>
        <w:jc w:val="center"/>
        <w:rPr>
          <w:rFonts w:eastAsiaTheme="minorEastAsia"/>
          <w:sz w:val="24"/>
          <w:szCs w:val="24"/>
          <w:lang w:val="sr-Cyrl-RS"/>
        </w:rPr>
      </w:pPr>
      <w:r>
        <w:rPr>
          <w:rFonts w:eastAsiaTheme="minorEastAsia"/>
          <w:sz w:val="24"/>
          <w:szCs w:val="24"/>
          <w:lang w:val="sr-Cyrl-RS"/>
        </w:rPr>
        <w:lastRenderedPageBreak/>
        <w:t xml:space="preserve">    </w:t>
      </w:r>
      <w:r w:rsidR="00026F93" w:rsidRPr="00026F93">
        <w:rPr>
          <w:rFonts w:eastAsiaTheme="minorEastAsia"/>
          <w:noProof/>
          <w:sz w:val="24"/>
          <w:szCs w:val="24"/>
          <w:lang w:val="sr-Latn-RS" w:eastAsia="sr-Latn-RS"/>
        </w:rPr>
        <w:drawing>
          <wp:inline distT="0" distB="0" distL="0" distR="0" wp14:anchorId="04D5798F" wp14:editId="0CA50CFD">
            <wp:extent cx="4381500" cy="235704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86580" cy="2359781"/>
                    </a:xfrm>
                    <a:prstGeom prst="rect">
                      <a:avLst/>
                    </a:prstGeom>
                  </pic:spPr>
                </pic:pic>
              </a:graphicData>
            </a:graphic>
          </wp:inline>
        </w:drawing>
      </w:r>
    </w:p>
    <w:p w:rsidR="00E26FAB" w:rsidRPr="009A587C" w:rsidRDefault="00E26FAB" w:rsidP="00E26FAB">
      <w:pPr>
        <w:jc w:val="center"/>
        <w:rPr>
          <w:rFonts w:eastAsiaTheme="minorEastAsia"/>
          <w:szCs w:val="24"/>
          <w:lang w:val="sr-Cyrl-RS"/>
        </w:rPr>
      </w:pPr>
      <w:r w:rsidRPr="009A587C">
        <w:rPr>
          <w:rFonts w:eastAsiaTheme="minorEastAsia"/>
          <w:szCs w:val="24"/>
          <w:lang w:val="sr-Cyrl-RS"/>
        </w:rPr>
        <w:t>Слика 4.5 Пример функционисања неуронске мреже за цртеж сунца</w:t>
      </w:r>
    </w:p>
    <w:p w:rsidR="00E26FAB" w:rsidRPr="00E26FAB" w:rsidRDefault="00E26FAB" w:rsidP="00026F93">
      <w:pPr>
        <w:jc w:val="center"/>
        <w:rPr>
          <w:rFonts w:eastAsiaTheme="minorEastAsia"/>
          <w:sz w:val="24"/>
          <w:szCs w:val="24"/>
          <w:lang w:val="sr-Cyrl-RS"/>
        </w:rPr>
      </w:pPr>
    </w:p>
    <w:p w:rsidR="00026F93" w:rsidRDefault="00026F93" w:rsidP="00026F93">
      <w:pPr>
        <w:jc w:val="center"/>
        <w:rPr>
          <w:rFonts w:eastAsiaTheme="minorEastAsia"/>
          <w:sz w:val="24"/>
          <w:szCs w:val="24"/>
          <w:lang w:val="sr-Cyrl-RS"/>
        </w:rPr>
      </w:pPr>
      <w:r w:rsidRPr="00026F93">
        <w:rPr>
          <w:rFonts w:eastAsiaTheme="minorEastAsia"/>
          <w:noProof/>
          <w:sz w:val="24"/>
          <w:szCs w:val="24"/>
          <w:lang w:val="sr-Latn-RS" w:eastAsia="sr-Latn-RS"/>
        </w:rPr>
        <w:drawing>
          <wp:inline distT="0" distB="0" distL="0" distR="0" wp14:anchorId="32EFF591" wp14:editId="3AAC833C">
            <wp:extent cx="4136258" cy="22796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43915" cy="2283870"/>
                    </a:xfrm>
                    <a:prstGeom prst="rect">
                      <a:avLst/>
                    </a:prstGeom>
                  </pic:spPr>
                </pic:pic>
              </a:graphicData>
            </a:graphic>
          </wp:inline>
        </w:drawing>
      </w:r>
    </w:p>
    <w:p w:rsidR="00E26FAB" w:rsidRPr="009A587C" w:rsidRDefault="00E26FAB" w:rsidP="00E26FAB">
      <w:pPr>
        <w:jc w:val="center"/>
        <w:rPr>
          <w:rFonts w:eastAsiaTheme="minorEastAsia"/>
          <w:szCs w:val="24"/>
          <w:lang w:val="sr-Cyrl-RS"/>
        </w:rPr>
      </w:pPr>
      <w:r w:rsidRPr="009A587C">
        <w:rPr>
          <w:rFonts w:eastAsiaTheme="minorEastAsia"/>
          <w:szCs w:val="24"/>
          <w:lang w:val="sr-Cyrl-RS"/>
        </w:rPr>
        <w:t>Слика 4.6 Пример функционисања неуронске мреже за цртеж аута</w:t>
      </w:r>
    </w:p>
    <w:p w:rsidR="00E26FAB" w:rsidRPr="00E26FAB" w:rsidRDefault="00E26FAB" w:rsidP="00026F93">
      <w:pPr>
        <w:jc w:val="center"/>
        <w:rPr>
          <w:rFonts w:eastAsiaTheme="minorEastAsia"/>
          <w:sz w:val="24"/>
          <w:szCs w:val="24"/>
          <w:lang w:val="sr-Cyrl-RS"/>
        </w:rPr>
      </w:pPr>
    </w:p>
    <w:p w:rsidR="00861C2B" w:rsidRPr="00861C2B" w:rsidRDefault="00861C2B" w:rsidP="00861C2B">
      <w:pPr>
        <w:rPr>
          <w:rFonts w:eastAsiaTheme="minorEastAsia"/>
          <w:sz w:val="24"/>
          <w:szCs w:val="24"/>
          <w:lang w:val="sr-Cyrl-RS"/>
        </w:rPr>
      </w:pPr>
    </w:p>
    <w:p w:rsidR="00AC4A11" w:rsidRDefault="00196119" w:rsidP="00EF500D">
      <w:pPr>
        <w:pStyle w:val="Heading2"/>
        <w:jc w:val="center"/>
        <w:rPr>
          <w:rFonts w:eastAsiaTheme="minorEastAsia"/>
          <w:lang w:val="sr-Cyrl-RS"/>
        </w:rPr>
      </w:pPr>
      <w:bookmarkStart w:id="10" w:name="_Toc182517020"/>
      <w:r>
        <w:rPr>
          <w:rFonts w:eastAsiaTheme="minorEastAsia"/>
          <w:lang w:val="sr-Latn-RS"/>
        </w:rPr>
        <w:t>4</w:t>
      </w:r>
      <w:r w:rsidR="00AC4A11" w:rsidRPr="001D2288">
        <w:rPr>
          <w:rFonts w:eastAsiaTheme="minorEastAsia"/>
          <w:lang w:val="sr-Cyrl-RS"/>
        </w:rPr>
        <w:t>.1</w:t>
      </w:r>
      <w:r w:rsidR="00AC4A11">
        <w:rPr>
          <w:rFonts w:eastAsiaTheme="minorEastAsia"/>
          <w:lang w:val="sr-Cyrl-RS"/>
        </w:rPr>
        <w:t>. Припрема података за тренирање и тестирање</w:t>
      </w:r>
      <w:bookmarkEnd w:id="10"/>
    </w:p>
    <w:p w:rsidR="00EF500D" w:rsidRPr="001D2288" w:rsidRDefault="00EF500D" w:rsidP="00EF500D">
      <w:pPr>
        <w:pStyle w:val="Heading2"/>
        <w:jc w:val="center"/>
        <w:rPr>
          <w:rFonts w:eastAsiaTheme="minorEastAsia"/>
          <w:lang w:val="sr-Cyrl-RS"/>
        </w:rPr>
      </w:pPr>
    </w:p>
    <w:p w:rsidR="00AC4A11" w:rsidRDefault="004C4CEB" w:rsidP="004C4CEB">
      <w:pPr>
        <w:jc w:val="both"/>
        <w:rPr>
          <w:rFonts w:eastAsiaTheme="minorEastAsia"/>
          <w:sz w:val="24"/>
          <w:szCs w:val="24"/>
          <w:lang w:val="sr-Cyrl-RS"/>
        </w:rPr>
      </w:pPr>
      <w:r>
        <w:rPr>
          <w:rFonts w:eastAsiaTheme="minorEastAsia"/>
          <w:sz w:val="24"/>
          <w:szCs w:val="24"/>
          <w:lang w:val="sr-Cyrl-RS"/>
        </w:rPr>
        <w:tab/>
      </w:r>
      <w:r w:rsidR="00AC4A11" w:rsidRPr="0088180C">
        <w:rPr>
          <w:rFonts w:eastAsiaTheme="minorEastAsia"/>
          <w:sz w:val="24"/>
          <w:szCs w:val="24"/>
          <w:lang w:val="sr-Cyrl-RS"/>
        </w:rPr>
        <w:t xml:space="preserve">Први корак </w:t>
      </w:r>
      <w:r w:rsidR="00AC4A11" w:rsidRPr="0088180C">
        <w:rPr>
          <w:rFonts w:eastAsiaTheme="minorEastAsia"/>
          <w:sz w:val="24"/>
          <w:szCs w:val="24"/>
        </w:rPr>
        <w:t xml:space="preserve"> </w:t>
      </w:r>
      <w:r w:rsidR="00AC4A11" w:rsidRPr="0088180C">
        <w:rPr>
          <w:rFonts w:eastAsiaTheme="minorEastAsia"/>
          <w:sz w:val="24"/>
          <w:szCs w:val="24"/>
          <w:lang w:val="sr-Cyrl-RS"/>
        </w:rPr>
        <w:t xml:space="preserve">је тренирање неуронске мреже за које ћемо да користимо 800 цртежа за сваку од категорија. За контролисану проверу тачности се користи 200 цртежа. Из </w:t>
      </w:r>
      <w:r w:rsidR="00B378EB">
        <w:rPr>
          <w:rFonts w:eastAsiaTheme="minorEastAsia"/>
          <w:sz w:val="24"/>
          <w:szCs w:val="24"/>
          <w:lang w:val="sr-Cyrl-RS"/>
        </w:rPr>
        <w:t>оригиналне базе је издвојено 5</w:t>
      </w:r>
      <w:r w:rsidR="00AC4A11" w:rsidRPr="0088180C">
        <w:rPr>
          <w:rFonts w:eastAsiaTheme="minorEastAsia"/>
          <w:sz w:val="24"/>
          <w:szCs w:val="24"/>
          <w:lang w:val="sr-Cyrl-RS"/>
        </w:rPr>
        <w:t>000 података који су потом подељени у односу</w:t>
      </w:r>
      <w:r w:rsidR="002D2AA4">
        <w:rPr>
          <w:rFonts w:eastAsiaTheme="minorEastAsia"/>
          <w:sz w:val="24"/>
          <w:szCs w:val="24"/>
        </w:rPr>
        <w:t xml:space="preserve"> </w:t>
      </w:r>
      <w:r w:rsidR="002D2AA4">
        <w:rPr>
          <w:rFonts w:eastAsiaTheme="minorEastAsia"/>
          <w:sz w:val="24"/>
          <w:szCs w:val="24"/>
          <w:lang w:val="sr-Cyrl-RS"/>
        </w:rPr>
        <w:t>4</w:t>
      </w:r>
      <w:r w:rsidR="002D2AA4">
        <w:rPr>
          <w:rFonts w:eastAsiaTheme="minorEastAsia"/>
          <w:sz w:val="24"/>
          <w:szCs w:val="24"/>
        </w:rPr>
        <w:t>:1</w:t>
      </w:r>
      <w:r w:rsidR="00AC4A11" w:rsidRPr="0088180C">
        <w:rPr>
          <w:rFonts w:eastAsiaTheme="minorEastAsia"/>
          <w:sz w:val="24"/>
          <w:szCs w:val="24"/>
        </w:rPr>
        <w:t xml:space="preserve"> </w:t>
      </w:r>
      <w:r w:rsidR="00AC4A11" w:rsidRPr="0088180C">
        <w:rPr>
          <w:rFonts w:eastAsiaTheme="minorEastAsia"/>
          <w:sz w:val="24"/>
          <w:szCs w:val="24"/>
          <w:lang w:val="sr-Cyrl-RS"/>
        </w:rPr>
        <w:t xml:space="preserve">јер се обично овај однос користи за </w:t>
      </w:r>
      <w:r w:rsidR="00B378EB">
        <w:rPr>
          <w:rFonts w:eastAsiaTheme="minorEastAsia"/>
          <w:sz w:val="24"/>
          <w:szCs w:val="24"/>
          <w:lang w:val="sr-Cyrl-RS"/>
        </w:rPr>
        <w:t>тренирање</w:t>
      </w:r>
      <w:r w:rsidR="00AC4A11" w:rsidRPr="0088180C">
        <w:rPr>
          <w:rFonts w:eastAsiaTheme="minorEastAsia"/>
          <w:sz w:val="24"/>
          <w:szCs w:val="24"/>
          <w:lang w:val="sr-Cyrl-RS"/>
        </w:rPr>
        <w:t xml:space="preserve"> и проверу рада</w:t>
      </w:r>
      <w:r w:rsidR="00B378EB">
        <w:rPr>
          <w:rFonts w:eastAsiaTheme="minorEastAsia"/>
          <w:sz w:val="24"/>
          <w:szCs w:val="24"/>
          <w:lang w:val="sr-Cyrl-RS"/>
        </w:rPr>
        <w:t xml:space="preserve"> (тестирање)</w:t>
      </w:r>
      <w:r w:rsidR="00AC4A11" w:rsidRPr="0088180C">
        <w:rPr>
          <w:rFonts w:eastAsiaTheme="minorEastAsia"/>
          <w:sz w:val="24"/>
          <w:szCs w:val="24"/>
          <w:lang w:val="sr-Cyrl-RS"/>
        </w:rPr>
        <w:t>.</w:t>
      </w:r>
      <w:r w:rsidR="00AC4A11">
        <w:rPr>
          <w:rFonts w:eastAsiaTheme="minorEastAsia"/>
          <w:sz w:val="24"/>
          <w:szCs w:val="24"/>
        </w:rPr>
        <w:t xml:space="preserve"> </w:t>
      </w:r>
      <w:r w:rsidR="00AC4A11" w:rsidRPr="0088180C">
        <w:rPr>
          <w:rFonts w:eastAsiaTheme="minorEastAsia"/>
          <w:sz w:val="24"/>
          <w:szCs w:val="24"/>
          <w:lang w:val="sr-Cyrl-RS"/>
        </w:rPr>
        <w:t>За потребе тестирања додаје се још један атрибут који представља циљни вектор тј. Вектор који добијамо у идеалном случају ако систем ради. Он је исте величине као и излазни вектор. Испуњен је нулама сем на позицији која предс</w:t>
      </w:r>
      <w:r w:rsidR="00C63E8D">
        <w:rPr>
          <w:rFonts w:eastAsiaTheme="minorEastAsia"/>
          <w:sz w:val="24"/>
          <w:szCs w:val="24"/>
          <w:lang w:val="sr-Cyrl-RS"/>
        </w:rPr>
        <w:t>тавља ентитет који је на слици која је улаз у неуронску мрежу</w:t>
      </w:r>
      <w:r w:rsidR="00AC4A11" w:rsidRPr="0088180C">
        <w:rPr>
          <w:rFonts w:eastAsiaTheme="minorEastAsia"/>
          <w:sz w:val="24"/>
          <w:szCs w:val="24"/>
          <w:lang w:val="sr-Cyrl-RS"/>
        </w:rPr>
        <w:t xml:space="preserve">. Разлика између очекиване вредности из овог вектора и вредности добијене на излазу из мреже представља грешку о којој је раније било речи. </w:t>
      </w:r>
      <w:r w:rsidR="00AC4A11">
        <w:rPr>
          <w:rFonts w:eastAsiaTheme="minorEastAsia"/>
          <w:sz w:val="24"/>
          <w:szCs w:val="24"/>
          <w:lang w:val="sr-Cyrl-RS"/>
        </w:rPr>
        <w:t>Да би учење било ефикасно не т</w:t>
      </w:r>
      <w:r w:rsidR="00AC4A11" w:rsidRPr="0088180C">
        <w:rPr>
          <w:rFonts w:eastAsiaTheme="minorEastAsia"/>
          <w:sz w:val="24"/>
          <w:szCs w:val="24"/>
          <w:lang w:val="sr-Cyrl-RS"/>
        </w:rPr>
        <w:t>ренира се мрежа кетегорију по категорију већ се категорије мешају.</w:t>
      </w:r>
    </w:p>
    <w:p w:rsidR="002D2AA4" w:rsidRDefault="002D2AA4" w:rsidP="00AC4A11">
      <w:pPr>
        <w:jc w:val="both"/>
        <w:rPr>
          <w:rFonts w:eastAsiaTheme="minorEastAsia"/>
          <w:sz w:val="24"/>
          <w:szCs w:val="24"/>
          <w:lang w:val="sr-Latn-RS"/>
        </w:rPr>
      </w:pPr>
    </w:p>
    <w:p w:rsidR="009A587C" w:rsidRDefault="009A587C" w:rsidP="00A721EE">
      <w:pPr>
        <w:jc w:val="center"/>
        <w:rPr>
          <w:rFonts w:eastAsiaTheme="minorEastAsia"/>
          <w:sz w:val="24"/>
          <w:szCs w:val="24"/>
          <w:lang w:val="sr-Cyrl-RS"/>
        </w:rPr>
      </w:pPr>
    </w:p>
    <w:p w:rsidR="00A721EE" w:rsidRDefault="00A721EE" w:rsidP="00A721EE">
      <w:pPr>
        <w:jc w:val="center"/>
        <w:rPr>
          <w:rFonts w:eastAsiaTheme="minorEastAsia"/>
          <w:sz w:val="24"/>
          <w:szCs w:val="24"/>
          <w:lang w:val="sr-Latn-RS"/>
        </w:rPr>
      </w:pPr>
      <w:r w:rsidRPr="00A721EE">
        <w:rPr>
          <w:rFonts w:eastAsiaTheme="minorEastAsia"/>
          <w:noProof/>
          <w:sz w:val="24"/>
          <w:szCs w:val="24"/>
          <w:lang w:val="sr-Latn-RS" w:eastAsia="sr-Latn-RS"/>
        </w:rPr>
        <w:lastRenderedPageBreak/>
        <w:drawing>
          <wp:inline distT="0" distB="0" distL="0" distR="0" wp14:anchorId="07335A2F" wp14:editId="58177831">
            <wp:extent cx="3400900" cy="13146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00900" cy="1314634"/>
                    </a:xfrm>
                    <a:prstGeom prst="rect">
                      <a:avLst/>
                    </a:prstGeom>
                  </pic:spPr>
                </pic:pic>
              </a:graphicData>
            </a:graphic>
          </wp:inline>
        </w:drawing>
      </w:r>
    </w:p>
    <w:p w:rsidR="00A721EE" w:rsidRDefault="00A721EE" w:rsidP="00A721EE">
      <w:pPr>
        <w:jc w:val="center"/>
        <w:rPr>
          <w:rFonts w:eastAsiaTheme="minorEastAsia"/>
          <w:lang w:val="sr-Cyrl-RS"/>
        </w:rPr>
      </w:pPr>
      <w:r>
        <w:rPr>
          <w:rFonts w:eastAsiaTheme="minorEastAsia"/>
          <w:lang w:val="sr-Cyrl-RS"/>
        </w:rPr>
        <w:t xml:space="preserve">Слика </w:t>
      </w:r>
      <w:r w:rsidR="00174077">
        <w:rPr>
          <w:rFonts w:eastAsiaTheme="minorEastAsia"/>
          <w:lang w:val="sr-Cyrl-RS"/>
        </w:rPr>
        <w:t>4</w:t>
      </w:r>
      <w:r>
        <w:rPr>
          <w:rFonts w:eastAsiaTheme="minorEastAsia"/>
          <w:lang w:val="sr-Latn-CS"/>
        </w:rPr>
        <w:t>.</w:t>
      </w:r>
      <w:r w:rsidR="00174077">
        <w:rPr>
          <w:rFonts w:eastAsiaTheme="minorEastAsia"/>
          <w:lang w:val="sr-Cyrl-RS"/>
        </w:rPr>
        <w:t>7</w:t>
      </w:r>
      <w:r>
        <w:rPr>
          <w:rFonts w:eastAsiaTheme="minorEastAsia"/>
          <w:lang w:val="sr-Latn-CS"/>
        </w:rPr>
        <w:t xml:space="preserve"> </w:t>
      </w:r>
      <w:r>
        <w:rPr>
          <w:rFonts w:eastAsiaTheme="minorEastAsia"/>
          <w:lang w:val="sr-Cyrl-RS"/>
        </w:rPr>
        <w:t>Подела података у односу 4</w:t>
      </w:r>
      <w:r>
        <w:rPr>
          <w:rFonts w:eastAsiaTheme="minorEastAsia"/>
        </w:rPr>
        <w:t>:1</w:t>
      </w:r>
      <w:r w:rsidR="00A77138">
        <w:rPr>
          <w:rFonts w:eastAsiaTheme="minorEastAsia"/>
        </w:rPr>
        <w:t xml:space="preserve"> </w:t>
      </w:r>
      <w:r w:rsidR="00A77138">
        <w:rPr>
          <w:rFonts w:eastAsiaTheme="minorEastAsia"/>
          <w:lang w:val="sr-Cyrl-RS"/>
        </w:rPr>
        <w:t>пре мешања</w:t>
      </w:r>
    </w:p>
    <w:p w:rsidR="00A77138" w:rsidRPr="00A77138" w:rsidRDefault="00A77138" w:rsidP="00A721EE">
      <w:pPr>
        <w:jc w:val="center"/>
        <w:rPr>
          <w:rFonts w:eastAsiaTheme="minorEastAsia"/>
          <w:lang w:val="sr-Cyrl-RS"/>
        </w:rPr>
      </w:pPr>
    </w:p>
    <w:p w:rsidR="00A007F7" w:rsidRPr="00A007F7" w:rsidRDefault="00A007F7" w:rsidP="00AC4A11">
      <w:pPr>
        <w:jc w:val="both"/>
        <w:rPr>
          <w:rFonts w:eastAsiaTheme="minorEastAsia"/>
          <w:sz w:val="24"/>
          <w:szCs w:val="24"/>
        </w:rPr>
      </w:pPr>
      <w:r>
        <w:rPr>
          <w:rFonts w:eastAsiaTheme="minorEastAsia"/>
          <w:sz w:val="24"/>
          <w:szCs w:val="24"/>
          <w:lang w:val="sr-Cyrl-RS"/>
        </w:rPr>
        <w:t xml:space="preserve">Слика 4.7 приказује податке за сваки од објеката одвојене у два низа за </w:t>
      </w:r>
      <w:r w:rsidR="004C4CEB">
        <w:rPr>
          <w:rFonts w:eastAsiaTheme="minorEastAsia"/>
          <w:sz w:val="24"/>
          <w:szCs w:val="24"/>
          <w:lang w:val="sr-Cyrl-RS"/>
        </w:rPr>
        <w:t>тренирање</w:t>
      </w:r>
      <w:r w:rsidR="004C4CEB" w:rsidRPr="004C4CEB">
        <w:rPr>
          <w:rFonts w:eastAsiaTheme="minorEastAsia"/>
          <w:sz w:val="24"/>
          <w:szCs w:val="24"/>
          <w:lang w:val="sr-Cyrl-RS"/>
        </w:rPr>
        <w:t xml:space="preserve"> </w:t>
      </w:r>
      <w:r w:rsidR="004C4CEB">
        <w:rPr>
          <w:rFonts w:eastAsiaTheme="minorEastAsia"/>
          <w:sz w:val="24"/>
          <w:szCs w:val="24"/>
          <w:lang w:val="sr-Cyrl-RS"/>
        </w:rPr>
        <w:t>и тестирање</w:t>
      </w:r>
      <w:r>
        <w:rPr>
          <w:rFonts w:eastAsiaTheme="minorEastAsia"/>
          <w:sz w:val="24"/>
          <w:szCs w:val="24"/>
          <w:lang w:val="sr-Cyrl-RS"/>
        </w:rPr>
        <w:t xml:space="preserve"> у односу </w:t>
      </w:r>
      <w:r w:rsidR="004C4CEB">
        <w:rPr>
          <w:rFonts w:eastAsiaTheme="minorEastAsia"/>
          <w:sz w:val="24"/>
          <w:szCs w:val="24"/>
          <w:lang w:val="sr-Cyrl-RS"/>
        </w:rPr>
        <w:t>4</w:t>
      </w:r>
      <w:r>
        <w:rPr>
          <w:rFonts w:eastAsiaTheme="minorEastAsia"/>
          <w:sz w:val="24"/>
          <w:szCs w:val="24"/>
          <w:lang w:val="sr-Cyrl-RS"/>
        </w:rPr>
        <w:t xml:space="preserve"> </w:t>
      </w:r>
      <w:r>
        <w:rPr>
          <w:rFonts w:eastAsiaTheme="minorEastAsia"/>
          <w:sz w:val="24"/>
          <w:szCs w:val="24"/>
        </w:rPr>
        <w:t xml:space="preserve">: </w:t>
      </w:r>
      <w:r w:rsidR="004C4CEB">
        <w:rPr>
          <w:rFonts w:eastAsiaTheme="minorEastAsia"/>
          <w:sz w:val="24"/>
          <w:szCs w:val="24"/>
          <w:lang w:val="sr-Cyrl-RS"/>
        </w:rPr>
        <w:t>1</w:t>
      </w:r>
      <w:r>
        <w:rPr>
          <w:rFonts w:eastAsiaTheme="minorEastAsia"/>
          <w:sz w:val="24"/>
          <w:szCs w:val="24"/>
        </w:rPr>
        <w:t>.</w:t>
      </w:r>
    </w:p>
    <w:p w:rsidR="00AC4A11" w:rsidRPr="0088180C" w:rsidRDefault="00A976BD" w:rsidP="004C4CEB">
      <w:pPr>
        <w:ind w:firstLine="720"/>
        <w:jc w:val="both"/>
        <w:rPr>
          <w:rFonts w:eastAsiaTheme="minorEastAsia"/>
          <w:sz w:val="24"/>
          <w:szCs w:val="24"/>
          <w:lang w:val="sr-Cyrl-RS"/>
        </w:rPr>
      </w:pPr>
      <w:r>
        <w:rPr>
          <w:rFonts w:eastAsiaTheme="minorEastAsia"/>
          <w:sz w:val="24"/>
          <w:szCs w:val="24"/>
          <w:lang w:val="sr-Cyrl-RS"/>
        </w:rPr>
        <w:t>Имплементација неуронске мреже</w:t>
      </w:r>
      <w:r w:rsidR="00AC4A11" w:rsidRPr="0088180C">
        <w:rPr>
          <w:rFonts w:eastAsiaTheme="minorEastAsia"/>
          <w:sz w:val="24"/>
          <w:szCs w:val="24"/>
          <w:lang w:val="sr-Cyrl-RS"/>
        </w:rPr>
        <w:t xml:space="preserve"> садржи конструктор са три аргумента који одговарају број</w:t>
      </w:r>
      <w:r w:rsidR="004C4CEB">
        <w:rPr>
          <w:rFonts w:eastAsiaTheme="minorEastAsia"/>
          <w:sz w:val="24"/>
          <w:szCs w:val="24"/>
          <w:lang w:val="sr-Cyrl-RS"/>
        </w:rPr>
        <w:t>у</w:t>
      </w:r>
      <w:r w:rsidR="00AC4A11" w:rsidRPr="0088180C">
        <w:rPr>
          <w:rFonts w:eastAsiaTheme="minorEastAsia"/>
          <w:sz w:val="24"/>
          <w:szCs w:val="24"/>
          <w:lang w:val="sr-Cyrl-RS"/>
        </w:rPr>
        <w:t xml:space="preserve"> улазних, скривених и излазних чворова мреже. За потребе нашег проблема искоришћено је 784</w:t>
      </w:r>
      <w:r w:rsidR="004C4CEB">
        <w:rPr>
          <w:rFonts w:eastAsiaTheme="minorEastAsia"/>
          <w:sz w:val="24"/>
          <w:szCs w:val="24"/>
          <w:lang w:val="sr-Cyrl-RS"/>
        </w:rPr>
        <w:t xml:space="preserve"> улазних </w:t>
      </w:r>
      <w:r w:rsidR="00AC4A11" w:rsidRPr="0088180C">
        <w:rPr>
          <w:rFonts w:eastAsiaTheme="minorEastAsia"/>
          <w:sz w:val="24"/>
          <w:szCs w:val="24"/>
          <w:lang w:val="sr-Cyrl-RS"/>
        </w:rPr>
        <w:t>(укупан број пиксела слике коју корисник црта), а број изл</w:t>
      </w:r>
      <w:r>
        <w:rPr>
          <w:rFonts w:eastAsiaTheme="minorEastAsia"/>
          <w:sz w:val="24"/>
          <w:szCs w:val="24"/>
          <w:lang w:val="sr-Cyrl-RS"/>
        </w:rPr>
        <w:t>а</w:t>
      </w:r>
      <w:r w:rsidR="00AC4A11" w:rsidRPr="0088180C">
        <w:rPr>
          <w:rFonts w:eastAsiaTheme="minorEastAsia"/>
          <w:sz w:val="24"/>
          <w:szCs w:val="24"/>
          <w:lang w:val="sr-Cyrl-RS"/>
        </w:rPr>
        <w:t xml:space="preserve">заних чворова је 10. Број чворова скривеног нивоа </w:t>
      </w:r>
      <w:r w:rsidR="00AC4A11">
        <w:rPr>
          <w:rFonts w:eastAsiaTheme="minorEastAsia"/>
          <w:sz w:val="24"/>
          <w:szCs w:val="24"/>
          <w:lang w:val="sr-Cyrl-RS"/>
        </w:rPr>
        <w:t>про</w:t>
      </w:r>
      <w:r w:rsidR="00AC4A11" w:rsidRPr="0088180C">
        <w:rPr>
          <w:rFonts w:eastAsiaTheme="minorEastAsia"/>
          <w:sz w:val="24"/>
          <w:szCs w:val="24"/>
          <w:lang w:val="sr-Cyrl-RS"/>
        </w:rPr>
        <w:t>извољан, а ми ћемо користити мрежу са 64 чвора овог нивоа. Повећање броја чворова ће да повећа број израчунавања и тачност система а утицаће негативно на перформансе.</w:t>
      </w:r>
    </w:p>
    <w:p w:rsidR="00AC4A11" w:rsidRPr="00E765D7" w:rsidRDefault="00AC4A11" w:rsidP="00AC4A11">
      <w:pPr>
        <w:jc w:val="both"/>
        <w:rPr>
          <w:rFonts w:eastAsiaTheme="minorEastAsia"/>
          <w:sz w:val="24"/>
          <w:szCs w:val="24"/>
        </w:rPr>
      </w:pPr>
    </w:p>
    <w:p w:rsidR="00AC4A11" w:rsidRDefault="00AC4A11" w:rsidP="004C4CEB">
      <w:pPr>
        <w:ind w:firstLine="720"/>
        <w:jc w:val="both"/>
        <w:rPr>
          <w:rFonts w:eastAsiaTheme="minorEastAsia"/>
          <w:sz w:val="24"/>
          <w:szCs w:val="24"/>
          <w:lang w:val="sr-Cyrl-RS"/>
        </w:rPr>
      </w:pPr>
      <w:r>
        <w:rPr>
          <w:rFonts w:eastAsiaTheme="minorEastAsia"/>
          <w:sz w:val="24"/>
          <w:szCs w:val="24"/>
          <w:lang w:val="sr-Cyrl-RS"/>
        </w:rPr>
        <w:t xml:space="preserve">Учитавање података врши се на самом почетку програма. Функцијом </w:t>
      </w:r>
      <w:r>
        <w:rPr>
          <w:rFonts w:eastAsiaTheme="minorEastAsia"/>
          <w:i/>
          <w:sz w:val="24"/>
          <w:szCs w:val="24"/>
        </w:rPr>
        <w:t>loadBytes(file:string)</w:t>
      </w:r>
      <w:r>
        <w:rPr>
          <w:rFonts w:eastAsiaTheme="minorEastAsia"/>
          <w:sz w:val="24"/>
          <w:szCs w:val="24"/>
        </w:rPr>
        <w:t xml:space="preserve">. </w:t>
      </w:r>
      <w:r>
        <w:rPr>
          <w:rFonts w:eastAsiaTheme="minorEastAsia"/>
          <w:sz w:val="24"/>
          <w:szCs w:val="24"/>
          <w:lang w:val="sr-Cyrl-RS"/>
        </w:rPr>
        <w:t xml:space="preserve">То су бинарне датотеке које су скраћене верзије оних из гуглове базе. Та база садржи на хиљаде цртежа за сваки од објеката и било би утрошено много времена на њихову обраду. Са повећањем броја података за обраду повећава се прецизност апликације али и време обраде. Ово решење врши обраду по </w:t>
      </w:r>
      <w:r w:rsidR="00A77138">
        <w:rPr>
          <w:rFonts w:eastAsiaTheme="minorEastAsia"/>
          <w:sz w:val="24"/>
          <w:szCs w:val="24"/>
          <w:lang w:val="sr-Cyrl-RS"/>
        </w:rPr>
        <w:t>пет</w:t>
      </w:r>
      <w:r>
        <w:rPr>
          <w:rFonts w:eastAsiaTheme="minorEastAsia"/>
          <w:sz w:val="24"/>
          <w:szCs w:val="24"/>
          <w:lang w:val="sr-Cyrl-RS"/>
        </w:rPr>
        <w:t xml:space="preserve"> хиљада података за сваку од категорија. Како су подаци у гугловој бази сачувани као </w:t>
      </w:r>
      <w:r>
        <w:rPr>
          <w:rFonts w:eastAsiaTheme="minorEastAsia"/>
          <w:i/>
          <w:sz w:val="24"/>
          <w:szCs w:val="24"/>
        </w:rPr>
        <w:t xml:space="preserve">numpy </w:t>
      </w:r>
      <w:r>
        <w:rPr>
          <w:rFonts w:eastAsiaTheme="minorEastAsia"/>
          <w:sz w:val="24"/>
          <w:szCs w:val="24"/>
          <w:lang w:val="sr-Cyrl-RS"/>
        </w:rPr>
        <w:t xml:space="preserve">фајлови који су погодни за коришћење код програмирања у пајтону неопходно је издвојити податке у посебан бинарни фајл брисањем заглавља које ове датотеке имају. Коришћењем друге апликације издвојено је заглавље фајла и на њега надовезано 784 бајта за </w:t>
      </w:r>
      <w:r w:rsidR="00B378EB">
        <w:rPr>
          <w:rFonts w:eastAsiaTheme="minorEastAsia"/>
          <w:sz w:val="24"/>
          <w:szCs w:val="24"/>
          <w:lang w:val="sr-Cyrl-RS"/>
        </w:rPr>
        <w:t xml:space="preserve">пет хиљада </w:t>
      </w:r>
      <w:r>
        <w:rPr>
          <w:rFonts w:eastAsiaTheme="minorEastAsia"/>
          <w:sz w:val="24"/>
          <w:szCs w:val="24"/>
          <w:lang w:val="sr-Cyrl-RS"/>
        </w:rPr>
        <w:t xml:space="preserve">података. </w:t>
      </w:r>
    </w:p>
    <w:p w:rsidR="00174077" w:rsidRDefault="00174077" w:rsidP="00AC4A11">
      <w:pPr>
        <w:jc w:val="both"/>
        <w:rPr>
          <w:rFonts w:eastAsiaTheme="minorEastAsia"/>
          <w:sz w:val="24"/>
          <w:szCs w:val="24"/>
          <w:lang w:val="sr-Cyrl-RS"/>
        </w:rPr>
      </w:pPr>
    </w:p>
    <w:p w:rsidR="00AC4A11" w:rsidRPr="00B6022E" w:rsidRDefault="00AC4A11" w:rsidP="00AC4A11">
      <w:pPr>
        <w:shd w:val="clear" w:color="auto" w:fill="FFFFFF"/>
        <w:rPr>
          <w:rFonts w:ascii="Courier New" w:hAnsi="Courier New" w:cs="Courier New"/>
          <w:color w:val="000000"/>
          <w:sz w:val="20"/>
          <w:szCs w:val="20"/>
          <w:lang w:eastAsia="sr-Latn-RS"/>
        </w:rPr>
      </w:pPr>
      <w:proofErr w:type="gramStart"/>
      <w:r w:rsidRPr="00B6022E">
        <w:rPr>
          <w:rFonts w:ascii="Courier New" w:hAnsi="Courier New" w:cs="Courier New"/>
          <w:color w:val="E36C0A" w:themeColor="accent6" w:themeShade="BF"/>
          <w:sz w:val="20"/>
          <w:szCs w:val="20"/>
          <w:lang w:eastAsia="sr-Latn-RS"/>
        </w:rPr>
        <w:t>int</w:t>
      </w:r>
      <w:proofErr w:type="gramEnd"/>
      <w:r w:rsidRPr="00B6022E">
        <w:rPr>
          <w:rFonts w:ascii="Courier New" w:hAnsi="Courier New" w:cs="Courier New"/>
          <w:color w:val="E36C0A" w:themeColor="accent6" w:themeShade="BF"/>
          <w:sz w:val="20"/>
          <w:szCs w:val="20"/>
          <w:lang w:eastAsia="sr-Latn-RS"/>
        </w:rPr>
        <w:t xml:space="preserve"> </w:t>
      </w:r>
      <w:r w:rsidRPr="00B6022E">
        <w:rPr>
          <w:rFonts w:ascii="Courier New" w:hAnsi="Courier New" w:cs="Courier New"/>
          <w:color w:val="000000"/>
          <w:sz w:val="20"/>
          <w:szCs w:val="20"/>
          <w:lang w:eastAsia="sr-Latn-RS"/>
        </w:rPr>
        <w:t>total = 10000;</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E36C0A" w:themeColor="accent6" w:themeShade="BF"/>
          <w:sz w:val="20"/>
          <w:szCs w:val="20"/>
          <w:lang w:eastAsia="sr-Latn-RS"/>
        </w:rPr>
        <w:t>String</w:t>
      </w:r>
      <w:r w:rsidRPr="00B6022E">
        <w:rPr>
          <w:rFonts w:ascii="Courier New" w:hAnsi="Courier New" w:cs="Courier New"/>
          <w:color w:val="000000"/>
          <w:sz w:val="20"/>
          <w:szCs w:val="20"/>
          <w:lang w:eastAsia="sr-Latn-RS"/>
        </w:rPr>
        <w:t>[] inputFiles = {</w:t>
      </w:r>
      <w:r w:rsidRPr="00B6022E">
        <w:rPr>
          <w:rFonts w:ascii="Courier New" w:hAnsi="Courier New" w:cs="Courier New"/>
          <w:color w:val="76923C" w:themeColor="accent3" w:themeShade="BF"/>
          <w:sz w:val="20"/>
          <w:szCs w:val="20"/>
          <w:lang w:eastAsia="sr-Latn-RS"/>
        </w:rPr>
        <w:t>"cactus.npy", "car.npy", "eye.npy", "guitar.npy", "hourglass.npy", "knife.npy", "mug.npy", "scissors.npy", "sun.npy", "sword.npy"</w:t>
      </w:r>
      <w:r w:rsidRPr="00B6022E">
        <w:rPr>
          <w:rFonts w:ascii="Courier New" w:hAnsi="Courier New" w:cs="Courier New"/>
          <w:color w:val="000000"/>
          <w:sz w:val="20"/>
          <w:szCs w:val="20"/>
          <w:lang w:eastAsia="sr-Latn-RS"/>
        </w:rPr>
        <w:t>};</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E36C0A" w:themeColor="accent6" w:themeShade="BF"/>
          <w:sz w:val="20"/>
          <w:szCs w:val="20"/>
          <w:lang w:eastAsia="sr-Latn-RS"/>
        </w:rPr>
        <w:t>String</w:t>
      </w:r>
      <w:r w:rsidRPr="00B6022E">
        <w:rPr>
          <w:rFonts w:ascii="Courier New" w:hAnsi="Courier New" w:cs="Courier New"/>
          <w:color w:val="000000"/>
          <w:sz w:val="20"/>
          <w:szCs w:val="20"/>
          <w:lang w:eastAsia="sr-Latn-RS"/>
        </w:rPr>
        <w:t>[] outputFiles = {</w:t>
      </w:r>
      <w:r w:rsidRPr="00B6022E">
        <w:rPr>
          <w:rFonts w:ascii="Courier New" w:hAnsi="Courier New" w:cs="Courier New"/>
          <w:color w:val="76923C" w:themeColor="accent3" w:themeShade="BF"/>
          <w:sz w:val="20"/>
          <w:szCs w:val="20"/>
          <w:lang w:eastAsia="sr-Latn-RS"/>
        </w:rPr>
        <w:t>"data1000/cactus1000.bin","data1000/car1000.bin","data1000/eye1000.bin", "data1000/guitar1000.bin", "data1000/hourglass1000.bin", "data1000/knife1000.bin", "data1000/mug1000.bin", "data1000/scissors1000.bin", "data1000/sun1000.bin", "data1000/sword1000.bin"</w:t>
      </w:r>
      <w:r w:rsidRPr="00B6022E">
        <w:rPr>
          <w:rFonts w:ascii="Courier New" w:hAnsi="Courier New" w:cs="Courier New"/>
          <w:color w:val="000000"/>
          <w:sz w:val="20"/>
          <w:szCs w:val="20"/>
          <w:lang w:eastAsia="sr-Latn-RS"/>
        </w:rPr>
        <w:t>};</w:t>
      </w:r>
    </w:p>
    <w:p w:rsidR="00AC4A11" w:rsidRPr="00B6022E" w:rsidRDefault="00AC4A11" w:rsidP="00AC4A11">
      <w:pPr>
        <w:shd w:val="clear" w:color="auto" w:fill="FFFFFF"/>
        <w:rPr>
          <w:rFonts w:ascii="Courier New" w:hAnsi="Courier New" w:cs="Courier New"/>
          <w:color w:val="000000"/>
          <w:sz w:val="20"/>
          <w:szCs w:val="20"/>
          <w:lang w:eastAsia="sr-Latn-RS"/>
        </w:rPr>
      </w:pPr>
      <w:proofErr w:type="gramStart"/>
      <w:r w:rsidRPr="00B6022E">
        <w:rPr>
          <w:rFonts w:ascii="Courier New" w:hAnsi="Courier New" w:cs="Courier New"/>
          <w:color w:val="E36C0A" w:themeColor="accent6" w:themeShade="BF"/>
          <w:sz w:val="20"/>
          <w:szCs w:val="20"/>
          <w:lang w:eastAsia="sr-Latn-RS"/>
        </w:rPr>
        <w:t>int</w:t>
      </w:r>
      <w:proofErr w:type="gramEnd"/>
      <w:r w:rsidRPr="00B6022E">
        <w:rPr>
          <w:rFonts w:ascii="Courier New" w:hAnsi="Courier New" w:cs="Courier New"/>
          <w:color w:val="E36C0A" w:themeColor="accent6" w:themeShade="BF"/>
          <w:sz w:val="20"/>
          <w:szCs w:val="20"/>
          <w:lang w:eastAsia="sr-Latn-RS"/>
        </w:rPr>
        <w:t xml:space="preserve"> </w:t>
      </w:r>
      <w:r w:rsidRPr="00B6022E">
        <w:rPr>
          <w:rFonts w:ascii="Courier New" w:hAnsi="Courier New" w:cs="Courier New"/>
          <w:color w:val="000000"/>
          <w:sz w:val="20"/>
          <w:szCs w:val="20"/>
          <w:lang w:eastAsia="sr-Latn-RS"/>
        </w:rPr>
        <w:t>numObjects = inputFiles.</w:t>
      </w:r>
      <w:r w:rsidRPr="00B6022E">
        <w:rPr>
          <w:rFonts w:ascii="Courier New" w:hAnsi="Courier New" w:cs="Courier New"/>
          <w:color w:val="548DD4" w:themeColor="text2" w:themeTint="99"/>
          <w:sz w:val="20"/>
          <w:szCs w:val="20"/>
          <w:lang w:eastAsia="sr-Latn-RS"/>
        </w:rPr>
        <w:t>length</w:t>
      </w:r>
      <w:r w:rsidRPr="00B6022E">
        <w:rPr>
          <w:rFonts w:ascii="Courier New" w:hAnsi="Courier New" w:cs="Courier New"/>
          <w:color w:val="000000"/>
          <w:sz w:val="20"/>
          <w:szCs w:val="20"/>
          <w:lang w:eastAsia="sr-Latn-RS"/>
        </w:rPr>
        <w:t>;</w:t>
      </w:r>
    </w:p>
    <w:p w:rsidR="00AC4A11" w:rsidRPr="00B6022E" w:rsidRDefault="00AC4A11" w:rsidP="00AC4A11">
      <w:pPr>
        <w:shd w:val="clear" w:color="auto" w:fill="FFFFFF"/>
        <w:rPr>
          <w:rFonts w:ascii="Courier New" w:hAnsi="Courier New" w:cs="Courier New"/>
          <w:color w:val="000000"/>
          <w:sz w:val="20"/>
          <w:szCs w:val="20"/>
          <w:lang w:eastAsia="sr-Latn-RS"/>
        </w:rPr>
      </w:pPr>
      <w:proofErr w:type="gramStart"/>
      <w:r w:rsidRPr="00B6022E">
        <w:rPr>
          <w:rFonts w:ascii="Courier New" w:hAnsi="Courier New" w:cs="Courier New"/>
          <w:color w:val="76923C" w:themeColor="accent3" w:themeShade="BF"/>
          <w:sz w:val="20"/>
          <w:szCs w:val="20"/>
          <w:lang w:eastAsia="sr-Latn-RS"/>
        </w:rPr>
        <w:t>for</w:t>
      </w:r>
      <w:r w:rsidRPr="00B6022E">
        <w:rPr>
          <w:rFonts w:ascii="Courier New" w:hAnsi="Courier New" w:cs="Courier New"/>
          <w:color w:val="000000"/>
          <w:sz w:val="20"/>
          <w:szCs w:val="20"/>
          <w:lang w:eastAsia="sr-Latn-RS"/>
        </w:rPr>
        <w:t>(</w:t>
      </w:r>
      <w:proofErr w:type="gramEnd"/>
      <w:r w:rsidRPr="00B6022E">
        <w:rPr>
          <w:rFonts w:ascii="Courier New" w:hAnsi="Courier New" w:cs="Courier New"/>
          <w:color w:val="000000"/>
          <w:sz w:val="20"/>
          <w:szCs w:val="20"/>
          <w:lang w:eastAsia="sr-Latn-RS"/>
        </w:rPr>
        <w:t>int fileI=0; fileI&lt;numObjects; fileI++)</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E36C0A" w:themeColor="accent6" w:themeShade="BF"/>
          <w:sz w:val="20"/>
          <w:szCs w:val="20"/>
          <w:lang w:eastAsia="sr-Latn-RS"/>
        </w:rPr>
        <w:t>byte</w:t>
      </w:r>
      <w:r w:rsidRPr="00B6022E">
        <w:rPr>
          <w:rFonts w:ascii="Courier New" w:hAnsi="Courier New" w:cs="Courier New"/>
          <w:color w:val="000000"/>
          <w:sz w:val="20"/>
          <w:szCs w:val="20"/>
          <w:lang w:eastAsia="sr-Latn-RS"/>
        </w:rPr>
        <w:t>[</w:t>
      </w:r>
      <w:proofErr w:type="gramEnd"/>
      <w:r w:rsidRPr="00B6022E">
        <w:rPr>
          <w:rFonts w:ascii="Courier New" w:hAnsi="Courier New" w:cs="Courier New"/>
          <w:color w:val="000000"/>
          <w:sz w:val="20"/>
          <w:szCs w:val="20"/>
          <w:lang w:eastAsia="sr-Latn-RS"/>
        </w:rPr>
        <w:t xml:space="preserve">] data = </w:t>
      </w:r>
      <w:r w:rsidRPr="00B6022E">
        <w:rPr>
          <w:rFonts w:ascii="Courier New" w:hAnsi="Courier New" w:cs="Courier New"/>
          <w:color w:val="548DD4" w:themeColor="text2" w:themeTint="99"/>
          <w:sz w:val="20"/>
          <w:szCs w:val="20"/>
          <w:lang w:eastAsia="sr-Latn-RS"/>
        </w:rPr>
        <w:t>loadBytes</w:t>
      </w:r>
      <w:r w:rsidRPr="00B6022E">
        <w:rPr>
          <w:rFonts w:ascii="Courier New" w:hAnsi="Courier New" w:cs="Courier New"/>
          <w:color w:val="000000"/>
          <w:sz w:val="20"/>
          <w:szCs w:val="20"/>
          <w:lang w:eastAsia="sr-Latn-RS"/>
        </w:rPr>
        <w:t xml:space="preserve">(inputFiles[fileI]);  </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E36C0A" w:themeColor="accent6" w:themeShade="BF"/>
          <w:sz w:val="20"/>
          <w:szCs w:val="20"/>
          <w:lang w:eastAsia="sr-Latn-RS"/>
        </w:rPr>
        <w:t>byte</w:t>
      </w:r>
      <w:r w:rsidRPr="00B6022E">
        <w:rPr>
          <w:rFonts w:ascii="Courier New" w:hAnsi="Courier New" w:cs="Courier New"/>
          <w:color w:val="000000"/>
          <w:sz w:val="20"/>
          <w:szCs w:val="20"/>
          <w:lang w:eastAsia="sr-Latn-RS"/>
        </w:rPr>
        <w:t>[</w:t>
      </w:r>
      <w:proofErr w:type="gramEnd"/>
      <w:r w:rsidRPr="00B6022E">
        <w:rPr>
          <w:rFonts w:ascii="Courier New" w:hAnsi="Courier New" w:cs="Courier New"/>
          <w:color w:val="000000"/>
          <w:sz w:val="20"/>
          <w:szCs w:val="20"/>
          <w:lang w:eastAsia="sr-Latn-RS"/>
        </w:rPr>
        <w:t xml:space="preserve">] outdata = </w:t>
      </w:r>
      <w:r w:rsidRPr="00B6022E">
        <w:rPr>
          <w:rFonts w:ascii="Courier New" w:hAnsi="Courier New" w:cs="Courier New"/>
          <w:color w:val="548DD4" w:themeColor="text2" w:themeTint="99"/>
          <w:sz w:val="20"/>
          <w:szCs w:val="20"/>
          <w:lang w:eastAsia="sr-Latn-RS"/>
        </w:rPr>
        <w:t xml:space="preserve">new </w:t>
      </w:r>
      <w:r w:rsidRPr="00B6022E">
        <w:rPr>
          <w:rFonts w:ascii="Courier New" w:hAnsi="Courier New" w:cs="Courier New"/>
          <w:color w:val="000000"/>
          <w:sz w:val="20"/>
          <w:szCs w:val="20"/>
          <w:lang w:eastAsia="sr-Latn-RS"/>
        </w:rPr>
        <w:t>byte[total*784];</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E36C0A" w:themeColor="accent6" w:themeShade="BF"/>
          <w:sz w:val="20"/>
          <w:szCs w:val="20"/>
          <w:lang w:eastAsia="sr-Latn-RS"/>
        </w:rPr>
        <w:t>int</w:t>
      </w:r>
      <w:proofErr w:type="gramEnd"/>
      <w:r w:rsidRPr="00B6022E">
        <w:rPr>
          <w:rFonts w:ascii="Courier New" w:hAnsi="Courier New" w:cs="Courier New"/>
          <w:color w:val="E36C0A" w:themeColor="accent6" w:themeShade="BF"/>
          <w:sz w:val="20"/>
          <w:szCs w:val="20"/>
          <w:lang w:eastAsia="sr-Latn-RS"/>
        </w:rPr>
        <w:t xml:space="preserve"> </w:t>
      </w:r>
      <w:r w:rsidRPr="00B6022E">
        <w:rPr>
          <w:rFonts w:ascii="Courier New" w:hAnsi="Courier New" w:cs="Courier New"/>
          <w:color w:val="000000"/>
          <w:sz w:val="20"/>
          <w:szCs w:val="20"/>
          <w:lang w:eastAsia="sr-Latn-RS"/>
        </w:rPr>
        <w:t>outindex = 0;</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76923C" w:themeColor="accent3" w:themeShade="BF"/>
          <w:sz w:val="20"/>
          <w:szCs w:val="20"/>
          <w:lang w:eastAsia="sr-Latn-RS"/>
        </w:rPr>
        <w:t>for</w:t>
      </w:r>
      <w:proofErr w:type="gramEnd"/>
      <w:r w:rsidRPr="00B6022E">
        <w:rPr>
          <w:rFonts w:ascii="Courier New" w:hAnsi="Courier New" w:cs="Courier New"/>
          <w:color w:val="76923C" w:themeColor="accent3" w:themeShade="BF"/>
          <w:sz w:val="20"/>
          <w:szCs w:val="20"/>
          <w:lang w:eastAsia="sr-Latn-RS"/>
        </w:rPr>
        <w:t xml:space="preserve"> </w:t>
      </w:r>
      <w:r w:rsidRPr="00B6022E">
        <w:rPr>
          <w:rFonts w:ascii="Courier New" w:hAnsi="Courier New" w:cs="Courier New"/>
          <w:color w:val="000000"/>
          <w:sz w:val="20"/>
          <w:szCs w:val="20"/>
          <w:lang w:eastAsia="sr-Latn-RS"/>
        </w:rPr>
        <w:t>(int n = 0; n &lt; total; n++) {</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E36C0A" w:themeColor="accent6" w:themeShade="BF"/>
          <w:sz w:val="20"/>
          <w:szCs w:val="20"/>
          <w:lang w:eastAsia="sr-Latn-RS"/>
        </w:rPr>
        <w:t>int</w:t>
      </w:r>
      <w:proofErr w:type="gramEnd"/>
      <w:r w:rsidRPr="00B6022E">
        <w:rPr>
          <w:rFonts w:ascii="Courier New" w:hAnsi="Courier New" w:cs="Courier New"/>
          <w:color w:val="E36C0A" w:themeColor="accent6" w:themeShade="BF"/>
          <w:sz w:val="20"/>
          <w:szCs w:val="20"/>
          <w:lang w:eastAsia="sr-Latn-RS"/>
        </w:rPr>
        <w:t xml:space="preserve"> </w:t>
      </w:r>
      <w:r w:rsidRPr="00B6022E">
        <w:rPr>
          <w:rFonts w:ascii="Courier New" w:hAnsi="Courier New" w:cs="Courier New"/>
          <w:color w:val="000000"/>
          <w:sz w:val="20"/>
          <w:szCs w:val="20"/>
          <w:lang w:eastAsia="sr-Latn-RS"/>
        </w:rPr>
        <w:t>start = 80 + n*784; // 80 - header npy fajla</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76923C" w:themeColor="accent3" w:themeShade="BF"/>
          <w:sz w:val="20"/>
          <w:szCs w:val="20"/>
          <w:lang w:eastAsia="sr-Latn-RS"/>
        </w:rPr>
        <w:t>for</w:t>
      </w:r>
      <w:proofErr w:type="gramEnd"/>
      <w:r w:rsidRPr="00B6022E">
        <w:rPr>
          <w:rFonts w:ascii="Courier New" w:hAnsi="Courier New" w:cs="Courier New"/>
          <w:color w:val="76923C" w:themeColor="accent3" w:themeShade="BF"/>
          <w:sz w:val="20"/>
          <w:szCs w:val="20"/>
          <w:lang w:eastAsia="sr-Latn-RS"/>
        </w:rPr>
        <w:t xml:space="preserve"> </w:t>
      </w:r>
      <w:r w:rsidRPr="00B6022E">
        <w:rPr>
          <w:rFonts w:ascii="Courier New" w:hAnsi="Courier New" w:cs="Courier New"/>
          <w:color w:val="000000"/>
          <w:sz w:val="20"/>
          <w:szCs w:val="20"/>
          <w:lang w:eastAsia="sr-Latn-RS"/>
        </w:rPr>
        <w:t xml:space="preserve">(int i = 0; i &lt; 784; i++) </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E36C0A" w:themeColor="accent6" w:themeShade="BF"/>
          <w:sz w:val="20"/>
          <w:szCs w:val="20"/>
          <w:lang w:eastAsia="sr-Latn-RS"/>
        </w:rPr>
        <w:t>int</w:t>
      </w:r>
      <w:proofErr w:type="gramEnd"/>
      <w:r w:rsidRPr="00B6022E">
        <w:rPr>
          <w:rFonts w:ascii="Courier New" w:hAnsi="Courier New" w:cs="Courier New"/>
          <w:color w:val="E36C0A" w:themeColor="accent6" w:themeShade="BF"/>
          <w:sz w:val="20"/>
          <w:szCs w:val="20"/>
          <w:lang w:eastAsia="sr-Latn-RS"/>
        </w:rPr>
        <w:t xml:space="preserve"> </w:t>
      </w:r>
      <w:r w:rsidRPr="00B6022E">
        <w:rPr>
          <w:rFonts w:ascii="Courier New" w:hAnsi="Courier New" w:cs="Courier New"/>
          <w:color w:val="000000"/>
          <w:sz w:val="20"/>
          <w:szCs w:val="20"/>
          <w:lang w:eastAsia="sr-Latn-RS"/>
        </w:rPr>
        <w:t>index = i + start;</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E36C0A" w:themeColor="accent6" w:themeShade="BF"/>
          <w:sz w:val="20"/>
          <w:szCs w:val="20"/>
          <w:lang w:eastAsia="sr-Latn-RS"/>
        </w:rPr>
        <w:t>byte</w:t>
      </w:r>
      <w:proofErr w:type="gramEnd"/>
      <w:r w:rsidRPr="00B6022E">
        <w:rPr>
          <w:rFonts w:ascii="Courier New" w:hAnsi="Courier New" w:cs="Courier New"/>
          <w:color w:val="E36C0A" w:themeColor="accent6" w:themeShade="BF"/>
          <w:sz w:val="20"/>
          <w:szCs w:val="20"/>
          <w:lang w:eastAsia="sr-Latn-RS"/>
        </w:rPr>
        <w:t xml:space="preserve"> </w:t>
      </w:r>
      <w:r w:rsidRPr="00B6022E">
        <w:rPr>
          <w:rFonts w:ascii="Courier New" w:hAnsi="Courier New" w:cs="Courier New"/>
          <w:color w:val="000000"/>
          <w:sz w:val="20"/>
          <w:szCs w:val="20"/>
          <w:lang w:eastAsia="sr-Latn-RS"/>
        </w:rPr>
        <w:t>val = data[index];</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000000"/>
          <w:sz w:val="20"/>
          <w:szCs w:val="20"/>
          <w:lang w:eastAsia="sr-Latn-RS"/>
        </w:rPr>
        <w:t>outdata[</w:t>
      </w:r>
      <w:proofErr w:type="gramEnd"/>
      <w:r w:rsidRPr="00B6022E">
        <w:rPr>
          <w:rFonts w:ascii="Courier New" w:hAnsi="Courier New" w:cs="Courier New"/>
          <w:color w:val="000000"/>
          <w:sz w:val="20"/>
          <w:szCs w:val="20"/>
          <w:lang w:eastAsia="sr-Latn-RS"/>
        </w:rPr>
        <w:t>outindex] = val;</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roofErr w:type="gramStart"/>
      <w:r w:rsidRPr="00B6022E">
        <w:rPr>
          <w:rFonts w:ascii="Courier New" w:hAnsi="Courier New" w:cs="Courier New"/>
          <w:color w:val="000000"/>
          <w:sz w:val="20"/>
          <w:szCs w:val="20"/>
          <w:lang w:eastAsia="sr-Latn-RS"/>
        </w:rPr>
        <w:t>outindex</w:t>
      </w:r>
      <w:proofErr w:type="gramEnd"/>
      <w:r w:rsidRPr="00B6022E">
        <w:rPr>
          <w:rFonts w:ascii="Courier New" w:hAnsi="Courier New" w:cs="Courier New"/>
          <w:color w:val="000000"/>
          <w:sz w:val="20"/>
          <w:szCs w:val="20"/>
          <w:lang w:eastAsia="sr-Latn-RS"/>
        </w:rPr>
        <w:t>++;</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
    <w:p w:rsidR="00AC4A11" w:rsidRPr="00B6022E"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 xml:space="preserve">  }</w:t>
      </w:r>
    </w:p>
    <w:p w:rsidR="00AC4A11" w:rsidRPr="00B6022E" w:rsidRDefault="00AC4A11" w:rsidP="00AC4A11">
      <w:pPr>
        <w:shd w:val="clear" w:color="auto" w:fill="FFFFFF"/>
        <w:rPr>
          <w:rFonts w:ascii="Courier New" w:hAnsi="Courier New" w:cs="Courier New"/>
          <w:color w:val="000000"/>
          <w:sz w:val="20"/>
          <w:szCs w:val="20"/>
          <w:lang w:eastAsia="sr-Latn-RS"/>
        </w:rPr>
      </w:pPr>
      <w:proofErr w:type="gramStart"/>
      <w:r w:rsidRPr="00B6022E">
        <w:rPr>
          <w:rFonts w:ascii="Courier New" w:hAnsi="Courier New" w:cs="Courier New"/>
          <w:color w:val="548DD4" w:themeColor="text2" w:themeTint="99"/>
          <w:sz w:val="20"/>
          <w:szCs w:val="20"/>
          <w:lang w:eastAsia="sr-Latn-RS"/>
        </w:rPr>
        <w:t>saveBytes</w:t>
      </w:r>
      <w:r w:rsidRPr="00B6022E">
        <w:rPr>
          <w:rFonts w:ascii="Courier New" w:hAnsi="Courier New" w:cs="Courier New"/>
          <w:color w:val="000000"/>
          <w:sz w:val="20"/>
          <w:szCs w:val="20"/>
          <w:lang w:eastAsia="sr-Latn-RS"/>
        </w:rPr>
        <w:t>(</w:t>
      </w:r>
      <w:proofErr w:type="gramEnd"/>
      <w:r w:rsidRPr="00B6022E">
        <w:rPr>
          <w:rFonts w:ascii="Courier New" w:hAnsi="Courier New" w:cs="Courier New"/>
          <w:color w:val="000000"/>
          <w:sz w:val="20"/>
          <w:szCs w:val="20"/>
          <w:lang w:eastAsia="sr-Latn-RS"/>
        </w:rPr>
        <w:t xml:space="preserve">outputFiles[fileI], outdata); </w:t>
      </w:r>
    </w:p>
    <w:p w:rsidR="00AC4A11" w:rsidRDefault="00AC4A11" w:rsidP="00AC4A11">
      <w:pPr>
        <w:shd w:val="clear" w:color="auto" w:fill="FFFFFF"/>
        <w:rPr>
          <w:rFonts w:ascii="Courier New" w:hAnsi="Courier New" w:cs="Courier New"/>
          <w:color w:val="000000"/>
          <w:sz w:val="20"/>
          <w:szCs w:val="20"/>
          <w:lang w:eastAsia="sr-Latn-RS"/>
        </w:rPr>
      </w:pPr>
      <w:r w:rsidRPr="00B6022E">
        <w:rPr>
          <w:rFonts w:ascii="Courier New" w:hAnsi="Courier New" w:cs="Courier New"/>
          <w:color w:val="000000"/>
          <w:sz w:val="20"/>
          <w:szCs w:val="20"/>
          <w:lang w:eastAsia="sr-Latn-RS"/>
        </w:rPr>
        <w:t>}</w:t>
      </w:r>
    </w:p>
    <w:p w:rsidR="00AC4A11" w:rsidRPr="00174077" w:rsidRDefault="00AC4A11" w:rsidP="00AC4A11">
      <w:pPr>
        <w:shd w:val="clear" w:color="auto" w:fill="FFFFFF"/>
        <w:jc w:val="center"/>
        <w:rPr>
          <w:color w:val="000000"/>
          <w:lang w:val="sr-Cyrl-RS" w:eastAsia="sr-Latn-RS"/>
        </w:rPr>
      </w:pPr>
      <w:r w:rsidRPr="00174077">
        <w:rPr>
          <w:color w:val="000000"/>
          <w:lang w:val="sr-Cyrl-RS" w:eastAsia="sr-Latn-RS"/>
        </w:rPr>
        <w:t xml:space="preserve">Слика </w:t>
      </w:r>
      <w:r w:rsidR="00174077" w:rsidRPr="00174077">
        <w:rPr>
          <w:color w:val="000000"/>
          <w:lang w:val="sr-Cyrl-RS" w:eastAsia="sr-Latn-RS"/>
        </w:rPr>
        <w:t>4</w:t>
      </w:r>
      <w:r w:rsidRPr="00174077">
        <w:rPr>
          <w:color w:val="000000"/>
          <w:lang w:eastAsia="sr-Latn-RS"/>
        </w:rPr>
        <w:t>.</w:t>
      </w:r>
      <w:r w:rsidR="00174077" w:rsidRPr="00174077">
        <w:rPr>
          <w:color w:val="000000"/>
          <w:lang w:val="sr-Cyrl-RS" w:eastAsia="sr-Latn-RS"/>
        </w:rPr>
        <w:t>8</w:t>
      </w:r>
      <w:r w:rsidRPr="00174077">
        <w:rPr>
          <w:color w:val="000000"/>
          <w:lang w:eastAsia="sr-Latn-RS"/>
        </w:rPr>
        <w:t xml:space="preserve"> </w:t>
      </w:r>
      <w:r w:rsidRPr="00174077">
        <w:rPr>
          <w:color w:val="000000"/>
          <w:lang w:val="sr-Cyrl-RS" w:eastAsia="sr-Latn-RS"/>
        </w:rPr>
        <w:t>Јава апликација за издвајање 10000 података за сваки од ентитета који ће бити разматрани</w:t>
      </w:r>
    </w:p>
    <w:p w:rsidR="00AC4A11" w:rsidRPr="00B6022E" w:rsidRDefault="00AC4A11" w:rsidP="00AC4A11">
      <w:pPr>
        <w:jc w:val="both"/>
        <w:rPr>
          <w:rFonts w:eastAsiaTheme="minorEastAsia"/>
          <w:sz w:val="24"/>
          <w:szCs w:val="24"/>
        </w:rPr>
      </w:pPr>
    </w:p>
    <w:p w:rsidR="00AC4A11" w:rsidRDefault="00AC4A11" w:rsidP="004C4CEB">
      <w:pPr>
        <w:ind w:firstLine="720"/>
        <w:jc w:val="both"/>
        <w:rPr>
          <w:rFonts w:eastAsiaTheme="minorEastAsia"/>
          <w:sz w:val="24"/>
          <w:szCs w:val="24"/>
          <w:lang w:val="sr-Latn-RS"/>
        </w:rPr>
      </w:pPr>
      <w:r w:rsidRPr="004857F5">
        <w:rPr>
          <w:rFonts w:eastAsiaTheme="minorEastAsia"/>
          <w:sz w:val="24"/>
          <w:szCs w:val="24"/>
          <w:lang w:val="sr-Cyrl-RS"/>
        </w:rPr>
        <w:t>Припрема података обухвата њихову поделу у односу 80</w:t>
      </w:r>
      <w:r w:rsidRPr="004857F5">
        <w:rPr>
          <w:rFonts w:eastAsiaTheme="minorEastAsia"/>
          <w:sz w:val="24"/>
          <w:szCs w:val="24"/>
        </w:rPr>
        <w:t>:20</w:t>
      </w:r>
      <w:r w:rsidRPr="004857F5">
        <w:rPr>
          <w:rFonts w:eastAsiaTheme="minorEastAsia"/>
          <w:sz w:val="24"/>
          <w:szCs w:val="24"/>
          <w:lang w:val="sr-Cyrl-RS"/>
        </w:rPr>
        <w:t xml:space="preserve"> и сврставање у посебне променљиве. Подаци за тестирање и тренирање </w:t>
      </w:r>
      <w:r w:rsidR="002D2AA4">
        <w:rPr>
          <w:rFonts w:eastAsiaTheme="minorEastAsia"/>
          <w:sz w:val="24"/>
          <w:szCs w:val="24"/>
          <w:lang w:val="sr-Cyrl-RS"/>
        </w:rPr>
        <w:t>сваке</w:t>
      </w:r>
      <w:r w:rsidRPr="004857F5">
        <w:rPr>
          <w:rFonts w:eastAsiaTheme="minorEastAsia"/>
          <w:sz w:val="24"/>
          <w:szCs w:val="24"/>
          <w:lang w:val="sr-Cyrl-RS"/>
        </w:rPr>
        <w:t xml:space="preserve"> од</w:t>
      </w:r>
      <w:r w:rsidR="002D2AA4">
        <w:rPr>
          <w:rFonts w:eastAsiaTheme="minorEastAsia"/>
          <w:sz w:val="24"/>
          <w:szCs w:val="24"/>
          <w:lang w:val="sr-Cyrl-RS"/>
        </w:rPr>
        <w:t xml:space="preserve"> категорија се спајају у посебан низ </w:t>
      </w:r>
      <w:r w:rsidRPr="004857F5">
        <w:rPr>
          <w:rFonts w:eastAsiaTheme="minorEastAsia"/>
          <w:sz w:val="24"/>
          <w:szCs w:val="24"/>
          <w:lang w:val="sr-Cyrl-RS"/>
        </w:rPr>
        <w:t xml:space="preserve">за тренирање односно </w:t>
      </w:r>
      <w:r w:rsidR="002D2AA4">
        <w:rPr>
          <w:rFonts w:eastAsiaTheme="minorEastAsia"/>
          <w:sz w:val="24"/>
          <w:szCs w:val="24"/>
          <w:lang w:val="sr-Cyrl-RS"/>
        </w:rPr>
        <w:t xml:space="preserve">низ </w:t>
      </w:r>
      <w:r w:rsidRPr="004857F5">
        <w:rPr>
          <w:rFonts w:eastAsiaTheme="minorEastAsia"/>
          <w:sz w:val="24"/>
          <w:szCs w:val="24"/>
          <w:lang w:val="sr-Cyrl-RS"/>
        </w:rPr>
        <w:t xml:space="preserve">за тестирање. </w:t>
      </w:r>
      <w:r w:rsidR="00CB0DD4">
        <w:rPr>
          <w:rFonts w:eastAsiaTheme="minorEastAsia"/>
          <w:sz w:val="24"/>
          <w:szCs w:val="24"/>
          <w:lang w:val="sr-Cyrl-RS"/>
        </w:rPr>
        <w:t xml:space="preserve">Ово није довољан услов за успешно тренирање. Непоходно је да </w:t>
      </w:r>
      <w:r w:rsidRPr="004857F5">
        <w:rPr>
          <w:rFonts w:eastAsiaTheme="minorEastAsia"/>
          <w:sz w:val="24"/>
          <w:szCs w:val="24"/>
          <w:lang w:val="sr-Cyrl-RS"/>
        </w:rPr>
        <w:t xml:space="preserve">се категорије промешају и тек онда над промешаним низом </w:t>
      </w:r>
      <w:r w:rsidR="00CB0DD4">
        <w:rPr>
          <w:rFonts w:eastAsiaTheme="minorEastAsia"/>
          <w:sz w:val="24"/>
          <w:szCs w:val="24"/>
          <w:lang w:val="sr-Cyrl-RS"/>
        </w:rPr>
        <w:t xml:space="preserve">се </w:t>
      </w:r>
      <w:r w:rsidRPr="004857F5">
        <w:rPr>
          <w:rFonts w:eastAsiaTheme="minorEastAsia"/>
          <w:sz w:val="24"/>
          <w:szCs w:val="24"/>
          <w:lang w:val="sr-Cyrl-RS"/>
        </w:rPr>
        <w:t xml:space="preserve">изврши </w:t>
      </w:r>
      <w:r w:rsidR="00CB0DD4">
        <w:rPr>
          <w:rFonts w:eastAsiaTheme="minorEastAsia"/>
          <w:sz w:val="24"/>
          <w:szCs w:val="24"/>
          <w:lang w:val="sr-Cyrl-RS"/>
        </w:rPr>
        <w:t>тренирање</w:t>
      </w:r>
      <w:r w:rsidRPr="004857F5">
        <w:rPr>
          <w:rFonts w:eastAsiaTheme="minorEastAsia"/>
          <w:sz w:val="24"/>
          <w:szCs w:val="24"/>
        </w:rPr>
        <w:t xml:space="preserve">. </w:t>
      </w:r>
      <w:r w:rsidRPr="004857F5">
        <w:rPr>
          <w:rFonts w:eastAsiaTheme="minorEastAsia"/>
          <w:sz w:val="24"/>
          <w:szCs w:val="24"/>
          <w:lang w:val="sr-Cyrl-RS"/>
        </w:rPr>
        <w:t>Разлог за то је да би се спречило да неуронска мрежа учи распоред којим добија излазе уместо да се сконцентрише на то која комбинација елемената улазних вектора даје који резултат. Уколико након излаза који одговара првом објекту следи исти излаз и тако више стотине пута, уследиће претпоставка да се и у реалном примеру најчешће понавља резултат више стотина пута пре него што пређе на другу вредност.</w:t>
      </w:r>
    </w:p>
    <w:p w:rsidR="00A77138" w:rsidRDefault="00A77138" w:rsidP="004C4CEB">
      <w:pPr>
        <w:ind w:firstLine="720"/>
        <w:jc w:val="both"/>
        <w:rPr>
          <w:rFonts w:eastAsiaTheme="minorEastAsia"/>
          <w:sz w:val="24"/>
          <w:szCs w:val="24"/>
          <w:lang w:val="sr-Cyrl-RS"/>
        </w:rPr>
      </w:pPr>
      <w:r>
        <w:rPr>
          <w:rFonts w:eastAsiaTheme="minorEastAsia"/>
          <w:sz w:val="24"/>
          <w:szCs w:val="24"/>
          <w:lang w:val="sr-Cyrl-RS"/>
        </w:rPr>
        <w:t xml:space="preserve">Функцијом </w:t>
      </w:r>
      <w:r w:rsidRPr="00A77138">
        <w:rPr>
          <w:rFonts w:eastAsiaTheme="minorEastAsia"/>
          <w:i/>
          <w:sz w:val="24"/>
          <w:szCs w:val="24"/>
          <w:lang w:val="sr-Latn-RS"/>
        </w:rPr>
        <w:t>prepareData(category, data, label)</w:t>
      </w:r>
      <w:r>
        <w:rPr>
          <w:rFonts w:eastAsiaTheme="minorEastAsia"/>
          <w:i/>
          <w:sz w:val="24"/>
          <w:szCs w:val="24"/>
          <w:lang w:val="sr-Latn-RS"/>
        </w:rPr>
        <w:t xml:space="preserve"> </w:t>
      </w:r>
      <w:r>
        <w:rPr>
          <w:rFonts w:eastAsiaTheme="minorEastAsia"/>
          <w:sz w:val="24"/>
          <w:szCs w:val="24"/>
          <w:lang w:val="sr-Cyrl-RS"/>
        </w:rPr>
        <w:t>врши се подела података у односу 4</w:t>
      </w:r>
      <w:r>
        <w:rPr>
          <w:rFonts w:eastAsiaTheme="minorEastAsia"/>
          <w:sz w:val="24"/>
          <w:szCs w:val="24"/>
        </w:rPr>
        <w:t xml:space="preserve">:1. </w:t>
      </w:r>
      <w:r>
        <w:rPr>
          <w:rFonts w:eastAsiaTheme="minorEastAsia"/>
          <w:sz w:val="24"/>
          <w:szCs w:val="24"/>
          <w:lang w:val="sr-Cyrl-RS"/>
        </w:rPr>
        <w:t xml:space="preserve">Преноси се </w:t>
      </w:r>
      <w:r w:rsidR="00CB0DD4">
        <w:rPr>
          <w:rFonts w:eastAsiaTheme="minorEastAsia"/>
          <w:sz w:val="24"/>
          <w:szCs w:val="24"/>
          <w:lang w:val="sr-Cyrl-RS"/>
        </w:rPr>
        <w:t xml:space="preserve">променљива </w:t>
      </w:r>
      <w:r w:rsidR="00CB0DD4">
        <w:rPr>
          <w:rFonts w:eastAsiaTheme="minorEastAsia"/>
          <w:i/>
          <w:sz w:val="24"/>
          <w:szCs w:val="24"/>
        </w:rPr>
        <w:t xml:space="preserve">category </w:t>
      </w:r>
      <w:r w:rsidR="00CB0DD4">
        <w:rPr>
          <w:rFonts w:eastAsiaTheme="minorEastAsia"/>
          <w:sz w:val="24"/>
          <w:szCs w:val="24"/>
          <w:lang w:val="sr-Cyrl-RS"/>
        </w:rPr>
        <w:t>што је уједно и излаз из функције</w:t>
      </w:r>
      <w:r>
        <w:rPr>
          <w:rFonts w:eastAsiaTheme="minorEastAsia"/>
          <w:sz w:val="24"/>
          <w:szCs w:val="24"/>
          <w:lang w:val="sr-Cyrl-RS"/>
        </w:rPr>
        <w:t xml:space="preserve">. </w:t>
      </w:r>
      <w:r w:rsidR="00CB0DD4">
        <w:rPr>
          <w:rFonts w:eastAsiaTheme="minorEastAsia"/>
          <w:sz w:val="24"/>
          <w:szCs w:val="24"/>
          <w:lang w:val="sr-Cyrl-RS"/>
        </w:rPr>
        <w:t>То је објекат који</w:t>
      </w:r>
      <w:r>
        <w:rPr>
          <w:rFonts w:eastAsiaTheme="minorEastAsia"/>
          <w:sz w:val="24"/>
          <w:szCs w:val="24"/>
          <w:lang w:val="sr-Cyrl-RS"/>
        </w:rPr>
        <w:t xml:space="preserve"> се састоји из два низа и то један за чување тест података, а други за податке за тренирање. Коришћењем особине </w:t>
      </w:r>
      <w:r w:rsidR="00C63E8D">
        <w:rPr>
          <w:rFonts w:eastAsiaTheme="minorEastAsia"/>
          <w:i/>
          <w:sz w:val="24"/>
          <w:szCs w:val="24"/>
        </w:rPr>
        <w:t>javascript</w:t>
      </w:r>
      <w:r w:rsidR="00C63E8D">
        <w:rPr>
          <w:rFonts w:eastAsiaTheme="minorEastAsia"/>
          <w:sz w:val="24"/>
          <w:szCs w:val="24"/>
        </w:rPr>
        <w:t>-</w:t>
      </w:r>
      <w:r>
        <w:rPr>
          <w:rFonts w:eastAsiaTheme="minorEastAsia"/>
          <w:sz w:val="24"/>
          <w:szCs w:val="24"/>
          <w:lang w:val="sr-Cyrl-RS"/>
        </w:rPr>
        <w:t>а можемо да сваком од података у низу доделимо и лабелу</w:t>
      </w:r>
      <w:r w:rsidR="007B2B6D">
        <w:rPr>
          <w:rFonts w:eastAsiaTheme="minorEastAsia"/>
          <w:sz w:val="24"/>
          <w:szCs w:val="24"/>
          <w:lang w:val="sr-Cyrl-RS"/>
        </w:rPr>
        <w:t xml:space="preserve"> на основу које ћемо препознати о ком објекту је реч. У </w:t>
      </w:r>
      <w:r w:rsidR="00C63E8D">
        <w:rPr>
          <w:rFonts w:eastAsiaTheme="minorEastAsia"/>
          <w:sz w:val="24"/>
          <w:szCs w:val="24"/>
          <w:lang w:val="sr-Cyrl-RS"/>
        </w:rPr>
        <w:t xml:space="preserve">аргументу функције </w:t>
      </w:r>
      <w:r w:rsidR="007B2B6D">
        <w:rPr>
          <w:rFonts w:eastAsiaTheme="minorEastAsia"/>
          <w:i/>
          <w:sz w:val="24"/>
          <w:szCs w:val="24"/>
          <w:lang w:val="sr-Latn-RS"/>
        </w:rPr>
        <w:t>data</w:t>
      </w:r>
      <w:r w:rsidR="007B2B6D">
        <w:rPr>
          <w:rFonts w:eastAsiaTheme="minorEastAsia"/>
          <w:i/>
          <w:sz w:val="24"/>
          <w:szCs w:val="24"/>
          <w:lang w:val="sr-Cyrl-RS"/>
        </w:rPr>
        <w:t xml:space="preserve"> </w:t>
      </w:r>
      <w:r w:rsidR="007B2B6D">
        <w:rPr>
          <w:rFonts w:eastAsiaTheme="minorEastAsia"/>
          <w:sz w:val="24"/>
          <w:szCs w:val="24"/>
          <w:lang w:val="sr-Cyrl-RS"/>
        </w:rPr>
        <w:t>смештени су сви подаци једне категорије цртежа у виду бајтова.</w:t>
      </w:r>
      <w:r w:rsidR="00CB0DD4">
        <w:rPr>
          <w:rFonts w:eastAsiaTheme="minorEastAsia"/>
          <w:sz w:val="24"/>
          <w:szCs w:val="24"/>
          <w:lang w:val="sr-Cyrl-RS"/>
        </w:rPr>
        <w:t xml:space="preserve"> </w:t>
      </w:r>
      <w:r w:rsidR="007B2B6D">
        <w:rPr>
          <w:rFonts w:eastAsiaTheme="minorEastAsia"/>
          <w:sz w:val="24"/>
          <w:szCs w:val="24"/>
          <w:lang w:val="sr-Cyrl-RS"/>
        </w:rPr>
        <w:t xml:space="preserve"> Издвајају се редом по 784 бајтова и додељују делу објекта за тренирање, а затим за тестирање.</w:t>
      </w:r>
    </w:p>
    <w:p w:rsidR="007B2B6D" w:rsidRDefault="007B2B6D" w:rsidP="00AC4A11">
      <w:pPr>
        <w:jc w:val="both"/>
        <w:rPr>
          <w:rFonts w:eastAsiaTheme="minorEastAsia"/>
          <w:sz w:val="24"/>
          <w:szCs w:val="24"/>
          <w:lang w:val="sr-Cyrl-RS"/>
        </w:rPr>
      </w:pPr>
      <w:r w:rsidRPr="007B2B6D">
        <w:rPr>
          <w:rFonts w:eastAsiaTheme="minorEastAsia"/>
          <w:i/>
          <w:sz w:val="24"/>
          <w:szCs w:val="24"/>
          <w:lang w:val="sr-Latn-RS"/>
        </w:rPr>
        <w:t>totalData</w:t>
      </w:r>
      <w:r>
        <w:rPr>
          <w:rFonts w:eastAsiaTheme="minorEastAsia"/>
          <w:i/>
          <w:sz w:val="24"/>
          <w:szCs w:val="24"/>
          <w:lang w:val="sr-Cyrl-RS"/>
        </w:rPr>
        <w:t xml:space="preserve"> </w:t>
      </w:r>
      <w:r>
        <w:rPr>
          <w:rFonts w:eastAsiaTheme="minorEastAsia"/>
          <w:sz w:val="24"/>
          <w:szCs w:val="24"/>
        </w:rPr>
        <w:t>–</w:t>
      </w:r>
      <w:r w:rsidR="00C63E8D">
        <w:rPr>
          <w:rFonts w:eastAsiaTheme="minorEastAsia"/>
          <w:sz w:val="24"/>
          <w:szCs w:val="24"/>
          <w:lang w:val="sr-Cyrl-RS"/>
        </w:rPr>
        <w:t xml:space="preserve"> глобална константа са бројем цртежа по категорији</w:t>
      </w:r>
      <w:r>
        <w:rPr>
          <w:rFonts w:eastAsiaTheme="minorEastAsia"/>
          <w:sz w:val="24"/>
          <w:szCs w:val="24"/>
          <w:lang w:val="sr-Cyrl-RS"/>
        </w:rPr>
        <w:t>.</w:t>
      </w:r>
    </w:p>
    <w:p w:rsidR="007B2B6D" w:rsidRDefault="007B2B6D" w:rsidP="00AC4A11">
      <w:pPr>
        <w:jc w:val="both"/>
        <w:rPr>
          <w:rFonts w:eastAsiaTheme="minorEastAsia"/>
          <w:sz w:val="24"/>
          <w:szCs w:val="24"/>
        </w:rPr>
      </w:pPr>
      <w:r>
        <w:rPr>
          <w:rFonts w:eastAsiaTheme="minorEastAsia"/>
          <w:i/>
          <w:sz w:val="24"/>
          <w:szCs w:val="24"/>
          <w:lang w:val="sr-Latn-RS"/>
        </w:rPr>
        <w:t>len</w:t>
      </w:r>
      <w:r>
        <w:rPr>
          <w:rFonts w:eastAsiaTheme="minorEastAsia"/>
          <w:i/>
          <w:sz w:val="24"/>
          <w:szCs w:val="24"/>
        </w:rPr>
        <w:t xml:space="preserve"> – </w:t>
      </w:r>
      <w:r w:rsidR="00C63E8D">
        <w:rPr>
          <w:rFonts w:eastAsiaTheme="minorEastAsia"/>
          <w:sz w:val="24"/>
          <w:szCs w:val="24"/>
          <w:lang w:val="sr-Cyrl-RS"/>
        </w:rPr>
        <w:t xml:space="preserve">број бајтова по </w:t>
      </w:r>
      <w:r w:rsidR="00C63E8D" w:rsidRPr="00DE0C96">
        <w:rPr>
          <w:rFonts w:eastAsiaTheme="minorEastAsia"/>
          <w:sz w:val="24"/>
          <w:szCs w:val="24"/>
          <w:lang w:val="sr-Cyrl-RS"/>
        </w:rPr>
        <w:t>цртежу</w:t>
      </w:r>
      <w:r>
        <w:rPr>
          <w:rFonts w:eastAsiaTheme="minorEastAsia"/>
          <w:sz w:val="24"/>
          <w:szCs w:val="24"/>
          <w:lang w:val="sr-Cyrl-RS"/>
        </w:rPr>
        <w:t>.</w:t>
      </w:r>
    </w:p>
    <w:p w:rsidR="00A007F7" w:rsidRPr="00A007F7" w:rsidRDefault="00A007F7" w:rsidP="00AC4A11">
      <w:pPr>
        <w:jc w:val="both"/>
        <w:rPr>
          <w:rFonts w:eastAsiaTheme="minorEastAsia"/>
          <w:sz w:val="24"/>
          <w:szCs w:val="24"/>
        </w:rPr>
      </w:pPr>
    </w:p>
    <w:p w:rsidR="007B2B6D" w:rsidRDefault="00176514" w:rsidP="00176514">
      <w:pPr>
        <w:jc w:val="center"/>
        <w:rPr>
          <w:rFonts w:eastAsiaTheme="minorEastAsia"/>
          <w:sz w:val="24"/>
          <w:szCs w:val="24"/>
          <w:lang w:val="sr-Cyrl-RS"/>
        </w:rPr>
      </w:pPr>
      <w:r w:rsidRPr="00176514">
        <w:rPr>
          <w:rFonts w:eastAsiaTheme="minorEastAsia"/>
          <w:noProof/>
          <w:sz w:val="24"/>
          <w:szCs w:val="24"/>
          <w:lang w:val="sr-Latn-RS" w:eastAsia="sr-Latn-RS"/>
        </w:rPr>
        <w:drawing>
          <wp:inline distT="0" distB="0" distL="0" distR="0" wp14:anchorId="176AD5B5" wp14:editId="7895356D">
            <wp:extent cx="5972810" cy="2736215"/>
            <wp:effectExtent l="0" t="0" r="889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2736215"/>
                    </a:xfrm>
                    <a:prstGeom prst="rect">
                      <a:avLst/>
                    </a:prstGeom>
                  </pic:spPr>
                </pic:pic>
              </a:graphicData>
            </a:graphic>
          </wp:inline>
        </w:drawing>
      </w:r>
    </w:p>
    <w:p w:rsidR="007B2B6D" w:rsidRPr="00DB5B5A" w:rsidRDefault="007B2B6D" w:rsidP="007B2B6D">
      <w:pPr>
        <w:jc w:val="center"/>
        <w:rPr>
          <w:rFonts w:eastAsiaTheme="minorEastAsia"/>
          <w:szCs w:val="24"/>
          <w:lang w:val="sr-Latn-RS"/>
        </w:rPr>
      </w:pPr>
      <w:r w:rsidRPr="00DB5B5A">
        <w:rPr>
          <w:rFonts w:eastAsiaTheme="minorEastAsia"/>
          <w:szCs w:val="24"/>
          <w:lang w:val="sr-Cyrl-RS"/>
        </w:rPr>
        <w:t xml:space="preserve">Слика </w:t>
      </w:r>
      <w:r w:rsidR="00174077" w:rsidRPr="00DB5B5A">
        <w:rPr>
          <w:rFonts w:eastAsiaTheme="minorEastAsia"/>
          <w:szCs w:val="24"/>
          <w:lang w:val="sr-Cyrl-RS"/>
        </w:rPr>
        <w:t>4</w:t>
      </w:r>
      <w:r w:rsidRPr="00DB5B5A">
        <w:rPr>
          <w:rFonts w:eastAsiaTheme="minorEastAsia"/>
          <w:szCs w:val="24"/>
          <w:lang w:val="sr-Latn-RS"/>
        </w:rPr>
        <w:t>.</w:t>
      </w:r>
      <w:r w:rsidR="00174077" w:rsidRPr="00DB5B5A">
        <w:rPr>
          <w:rFonts w:eastAsiaTheme="minorEastAsia"/>
          <w:szCs w:val="24"/>
          <w:lang w:val="sr-Cyrl-RS"/>
        </w:rPr>
        <w:t>9</w:t>
      </w:r>
      <w:r w:rsidR="002D2C83" w:rsidRPr="00DB5B5A">
        <w:rPr>
          <w:rFonts w:eastAsiaTheme="minorEastAsia"/>
          <w:szCs w:val="24"/>
          <w:lang w:val="sr-Latn-RS"/>
        </w:rPr>
        <w:t xml:space="preserve"> </w:t>
      </w:r>
      <w:r w:rsidR="002D2C83" w:rsidRPr="00DB5B5A">
        <w:rPr>
          <w:rFonts w:eastAsiaTheme="minorEastAsia"/>
          <w:szCs w:val="24"/>
          <w:lang w:val="sr-Cyrl-RS"/>
        </w:rPr>
        <w:t>Функција за поделу података за тестирање и тренирање</w:t>
      </w:r>
    </w:p>
    <w:p w:rsidR="00EF500D" w:rsidRPr="004857F5" w:rsidRDefault="00EF500D" w:rsidP="00AC4A11">
      <w:pPr>
        <w:jc w:val="both"/>
        <w:rPr>
          <w:rFonts w:eastAsiaTheme="minorEastAsia"/>
          <w:sz w:val="24"/>
          <w:szCs w:val="24"/>
          <w:lang w:val="sr-Cyrl-RS"/>
        </w:rPr>
      </w:pPr>
    </w:p>
    <w:p w:rsidR="00AC4A11" w:rsidRDefault="00196119" w:rsidP="00EF500D">
      <w:pPr>
        <w:pStyle w:val="Heading2"/>
        <w:jc w:val="center"/>
        <w:rPr>
          <w:rFonts w:eastAsiaTheme="minorEastAsia"/>
          <w:lang w:val="sr-Cyrl-RS"/>
        </w:rPr>
      </w:pPr>
      <w:bookmarkStart w:id="11" w:name="_Toc182517021"/>
      <w:r>
        <w:rPr>
          <w:rFonts w:eastAsiaTheme="minorEastAsia"/>
          <w:lang w:val="sr-Latn-RS"/>
        </w:rPr>
        <w:t>4</w:t>
      </w:r>
      <w:r w:rsidR="00AC4A11">
        <w:rPr>
          <w:rFonts w:eastAsiaTheme="minorEastAsia"/>
          <w:lang w:val="sr-Cyrl-RS"/>
        </w:rPr>
        <w:t>.2. Кориснички интерфејс</w:t>
      </w:r>
      <w:bookmarkEnd w:id="11"/>
    </w:p>
    <w:p w:rsidR="00EF500D" w:rsidRPr="001D2288" w:rsidRDefault="00EF500D" w:rsidP="00AC4A11">
      <w:pPr>
        <w:jc w:val="center"/>
        <w:rPr>
          <w:rFonts w:eastAsiaTheme="minorEastAsia"/>
          <w:b/>
          <w:sz w:val="28"/>
          <w:szCs w:val="28"/>
          <w:lang w:val="sr-Cyrl-RS"/>
        </w:rPr>
      </w:pPr>
    </w:p>
    <w:p w:rsidR="00AC4A11" w:rsidRDefault="004C4CEB" w:rsidP="004C4CEB">
      <w:pPr>
        <w:jc w:val="both"/>
        <w:rPr>
          <w:rFonts w:eastAsiaTheme="minorEastAsia"/>
          <w:sz w:val="24"/>
          <w:szCs w:val="24"/>
          <w:lang w:val="sr-Cyrl-RS"/>
        </w:rPr>
      </w:pPr>
      <w:r>
        <w:rPr>
          <w:rFonts w:eastAsiaTheme="minorEastAsia"/>
          <w:sz w:val="24"/>
          <w:szCs w:val="24"/>
          <w:lang w:val="sr-Cyrl-RS"/>
        </w:rPr>
        <w:tab/>
      </w:r>
      <w:r w:rsidR="00AC4A11">
        <w:rPr>
          <w:rFonts w:eastAsiaTheme="minorEastAsia"/>
          <w:sz w:val="24"/>
          <w:szCs w:val="24"/>
          <w:lang w:val="sr-Cyrl-RS"/>
        </w:rPr>
        <w:t xml:space="preserve">Функција за цртање </w:t>
      </w:r>
      <w:r w:rsidR="00AC4A11">
        <w:rPr>
          <w:rFonts w:eastAsiaTheme="minorEastAsia"/>
          <w:sz w:val="24"/>
          <w:szCs w:val="24"/>
          <w:lang w:val="sr-Cyrl-RS"/>
        </w:rPr>
        <w:tab/>
      </w:r>
      <w:r w:rsidR="00AC4A11">
        <w:rPr>
          <w:rFonts w:eastAsiaTheme="minorEastAsia"/>
          <w:i/>
          <w:sz w:val="24"/>
          <w:szCs w:val="24"/>
        </w:rPr>
        <w:t>draw()</w:t>
      </w:r>
      <w:r w:rsidR="00AC4A11">
        <w:rPr>
          <w:rFonts w:eastAsiaTheme="minorEastAsia"/>
          <w:sz w:val="24"/>
          <w:szCs w:val="24"/>
          <w:lang w:val="sr-Cyrl-RS"/>
        </w:rPr>
        <w:t xml:space="preserve">, садржи стандардан код с тим што би било идеално повести рачуна на дебљину линија које се исцртавају. Идеја је да она буде приближна оној која се користи на анализираним цртежима. У оквиру исте функције се позива функција </w:t>
      </w:r>
      <w:r w:rsidR="00AC4A11">
        <w:rPr>
          <w:rFonts w:eastAsiaTheme="minorEastAsia"/>
          <w:i/>
          <w:sz w:val="24"/>
          <w:szCs w:val="24"/>
        </w:rPr>
        <w:t xml:space="preserve">somethingIsDrawn() </w:t>
      </w:r>
      <w:r w:rsidR="00AC4A11">
        <w:rPr>
          <w:rFonts w:eastAsiaTheme="minorEastAsia"/>
          <w:sz w:val="24"/>
          <w:szCs w:val="24"/>
          <w:lang w:val="sr-Cyrl-RS"/>
        </w:rPr>
        <w:t>чиме се обавештава неуронска мрежа да треба да проба да погоди шта је на слици. У овој конкретној имплементацији то је функција која се позива притиском на одговарајуће дугме</w:t>
      </w:r>
      <w:r w:rsidR="00036C25">
        <w:rPr>
          <w:rFonts w:eastAsiaTheme="minorEastAsia"/>
          <w:sz w:val="24"/>
          <w:szCs w:val="24"/>
          <w:lang w:val="sr-Cyrl-RS"/>
        </w:rPr>
        <w:t xml:space="preserve"> и сваки пут кад корисник нешто нацрта да би претпоставка била доступна </w:t>
      </w:r>
      <w:r w:rsidR="00C63E8D">
        <w:rPr>
          <w:rFonts w:eastAsiaTheme="minorEastAsia"/>
          <w:sz w:val="24"/>
          <w:szCs w:val="24"/>
          <w:lang w:val="sr-Cyrl-RS"/>
        </w:rPr>
        <w:t>после сваке повучене линије</w:t>
      </w:r>
      <w:r w:rsidR="00AC4A11">
        <w:rPr>
          <w:rFonts w:eastAsiaTheme="minorEastAsia"/>
          <w:sz w:val="24"/>
          <w:szCs w:val="24"/>
          <w:lang w:val="sr-Cyrl-RS"/>
        </w:rPr>
        <w:t xml:space="preserve">. </w:t>
      </w:r>
    </w:p>
    <w:p w:rsidR="00AC4A11" w:rsidRDefault="004C4CEB" w:rsidP="004C4CEB">
      <w:pPr>
        <w:jc w:val="both"/>
        <w:rPr>
          <w:rFonts w:eastAsiaTheme="minorEastAsia"/>
          <w:sz w:val="24"/>
          <w:szCs w:val="24"/>
        </w:rPr>
      </w:pPr>
      <w:r>
        <w:rPr>
          <w:rFonts w:eastAsiaTheme="minorEastAsia"/>
          <w:sz w:val="24"/>
          <w:szCs w:val="24"/>
          <w:lang w:val="sr-Cyrl-RS"/>
        </w:rPr>
        <w:tab/>
      </w:r>
      <w:r w:rsidR="00AC4A11">
        <w:rPr>
          <w:rFonts w:eastAsiaTheme="minorEastAsia"/>
          <w:sz w:val="24"/>
          <w:szCs w:val="24"/>
          <w:lang w:val="sr-Cyrl-RS"/>
        </w:rPr>
        <w:t xml:space="preserve">Функција </w:t>
      </w:r>
      <w:r w:rsidR="00AC4A11">
        <w:rPr>
          <w:rFonts w:eastAsiaTheme="minorEastAsia"/>
          <w:i/>
          <w:sz w:val="24"/>
          <w:szCs w:val="24"/>
        </w:rPr>
        <w:t>somethingIsDrawn()</w:t>
      </w:r>
      <w:r w:rsidR="00AC4A11">
        <w:rPr>
          <w:rFonts w:eastAsiaTheme="minorEastAsia"/>
          <w:i/>
          <w:sz w:val="24"/>
          <w:szCs w:val="24"/>
          <w:lang w:val="sr-Cyrl-RS"/>
        </w:rPr>
        <w:t xml:space="preserve"> </w:t>
      </w:r>
      <w:r w:rsidR="00AC4A11">
        <w:rPr>
          <w:rFonts w:eastAsiaTheme="minorEastAsia"/>
          <w:sz w:val="24"/>
          <w:szCs w:val="24"/>
          <w:lang w:val="sr-Cyrl-RS"/>
        </w:rPr>
        <w:t>преузима слику из одговарајућег прозора за цртање и смањује јој величину на 784 пиксела (слика величине 28</w:t>
      </w:r>
      <w:r w:rsidR="00AC4A11">
        <w:rPr>
          <w:rFonts w:eastAsiaTheme="minorEastAsia"/>
          <w:sz w:val="24"/>
          <w:szCs w:val="24"/>
        </w:rPr>
        <w:t>x2</w:t>
      </w:r>
      <w:r w:rsidR="00AC4A11">
        <w:rPr>
          <w:rFonts w:eastAsiaTheme="minorEastAsia"/>
          <w:sz w:val="24"/>
          <w:szCs w:val="24"/>
          <w:lang w:val="sr-Cyrl-RS"/>
        </w:rPr>
        <w:t>8). Затим слику учитава у један низ који сада представља редом сваки од пиксела са слике као РГБ компоненту и бајт који представља осветљење пиксела. За даљу обраду у овом случају је довољно издвојити само светлину јер су цртежи црно</w:t>
      </w:r>
      <w:r w:rsidR="00AC4A11">
        <w:rPr>
          <w:rFonts w:eastAsiaTheme="minorEastAsia"/>
          <w:sz w:val="24"/>
          <w:szCs w:val="24"/>
        </w:rPr>
        <w:t>-</w:t>
      </w:r>
      <w:r w:rsidR="00AC4A11">
        <w:rPr>
          <w:rFonts w:eastAsiaTheme="minorEastAsia"/>
          <w:sz w:val="24"/>
          <w:szCs w:val="24"/>
          <w:lang w:val="sr-Cyrl-RS"/>
        </w:rPr>
        <w:t xml:space="preserve">бели. Позива се функција за тестирање </w:t>
      </w:r>
      <w:r w:rsidR="00CB0DD4">
        <w:rPr>
          <w:rFonts w:eastAsiaTheme="minorEastAsia"/>
          <w:i/>
          <w:sz w:val="24"/>
          <w:szCs w:val="24"/>
        </w:rPr>
        <w:t xml:space="preserve">predict(inputs) </w:t>
      </w:r>
      <w:r w:rsidR="00AC4A11">
        <w:rPr>
          <w:rFonts w:eastAsiaTheme="minorEastAsia"/>
          <w:sz w:val="24"/>
          <w:szCs w:val="24"/>
          <w:lang w:val="sr-Cyrl-RS"/>
        </w:rPr>
        <w:t xml:space="preserve">над </w:t>
      </w:r>
      <w:r w:rsidR="00AC4A11">
        <w:rPr>
          <w:rFonts w:eastAsiaTheme="minorEastAsia"/>
          <w:sz w:val="24"/>
          <w:szCs w:val="24"/>
          <w:lang w:val="sr-Cyrl-RS"/>
        </w:rPr>
        <w:lastRenderedPageBreak/>
        <w:t xml:space="preserve">објектом неуронске мреже. </w:t>
      </w:r>
      <w:r w:rsidR="00CB0DD4">
        <w:rPr>
          <w:rFonts w:eastAsiaTheme="minorEastAsia"/>
          <w:sz w:val="24"/>
          <w:szCs w:val="24"/>
          <w:lang w:val="sr-Cyrl-RS"/>
        </w:rPr>
        <w:t xml:space="preserve">То је функција која враћа вектор од десет елемената. </w:t>
      </w:r>
      <w:r w:rsidR="00AC4A11">
        <w:rPr>
          <w:rFonts w:eastAsiaTheme="minorEastAsia"/>
          <w:sz w:val="24"/>
          <w:szCs w:val="24"/>
          <w:lang w:val="sr-Cyrl-RS"/>
        </w:rPr>
        <w:t xml:space="preserve">Свака позиција овог вектора представља један од ентитета за који је неуронска мрежа тренирана да погоди. Вредности унутар сваке позиције представљају шансу да је на слици тај ентитет. </w:t>
      </w:r>
      <w:r w:rsidR="002751D5">
        <w:rPr>
          <w:rFonts w:eastAsiaTheme="minorEastAsia"/>
          <w:sz w:val="24"/>
          <w:szCs w:val="24"/>
          <w:lang w:val="sr-Cyrl-RS"/>
        </w:rPr>
        <w:t xml:space="preserve">Коришћењем помоћног низа </w:t>
      </w:r>
      <w:r w:rsidR="002751D5">
        <w:rPr>
          <w:rFonts w:eastAsiaTheme="minorEastAsia"/>
          <w:i/>
          <w:sz w:val="24"/>
          <w:szCs w:val="24"/>
          <w:lang w:val="sr-Latn-RS"/>
        </w:rPr>
        <w:t>crtaj</w:t>
      </w:r>
      <w:r w:rsidR="002751D5">
        <w:rPr>
          <w:rFonts w:eastAsiaTheme="minorEastAsia"/>
          <w:i/>
          <w:sz w:val="24"/>
          <w:szCs w:val="24"/>
          <w:lang w:val="sr-Cyrl-RS"/>
        </w:rPr>
        <w:t xml:space="preserve"> </w:t>
      </w:r>
      <w:r w:rsidR="002751D5">
        <w:rPr>
          <w:rFonts w:eastAsiaTheme="minorEastAsia"/>
          <w:sz w:val="24"/>
          <w:szCs w:val="24"/>
          <w:lang w:val="sr-Cyrl-RS"/>
        </w:rPr>
        <w:t xml:space="preserve">ове шансе се чувају у нове објекте заједно са именом класе за коју је та позиција задужења. Скраћује се вредност на два места иза децималног зареза. </w:t>
      </w:r>
      <w:r w:rsidR="00AC4A11">
        <w:rPr>
          <w:rFonts w:eastAsiaTheme="minorEastAsia"/>
          <w:sz w:val="24"/>
          <w:szCs w:val="24"/>
          <w:lang w:val="sr-Cyrl-RS"/>
        </w:rPr>
        <w:t>Даљом обрадом омогућен је приказ процентуалне шансе за сваки од објеката да је баш он на слици у реалном времену. Рачунањем збира свких вредности и дељењем сваке од вредности понаособ са тим збиром добије се проценат за сваки од ентитета. То је нормализација која није обухваћена у оквиру функције у неуронској мрежи</w:t>
      </w:r>
      <w:r w:rsidR="006A3965">
        <w:rPr>
          <w:rFonts w:eastAsiaTheme="minorEastAsia"/>
          <w:sz w:val="24"/>
          <w:szCs w:val="24"/>
          <w:lang w:val="sr-Cyrl-RS"/>
        </w:rPr>
        <w:t xml:space="preserve"> већ је овде накнадно обављена</w:t>
      </w:r>
      <w:r w:rsidR="00AC4A11">
        <w:rPr>
          <w:rFonts w:eastAsiaTheme="minorEastAsia"/>
          <w:sz w:val="24"/>
          <w:szCs w:val="24"/>
          <w:lang w:val="sr-Cyrl-RS"/>
        </w:rPr>
        <w:t>.</w:t>
      </w:r>
    </w:p>
    <w:p w:rsidR="00A007F7" w:rsidRPr="00A007F7" w:rsidRDefault="00A007F7" w:rsidP="00AC4A11">
      <w:pPr>
        <w:jc w:val="both"/>
        <w:rPr>
          <w:rFonts w:eastAsiaTheme="minorEastAsia"/>
          <w:sz w:val="24"/>
          <w:szCs w:val="24"/>
        </w:rPr>
      </w:pPr>
    </w:p>
    <w:p w:rsidR="002751D5" w:rsidRDefault="00767283" w:rsidP="00767283">
      <w:pPr>
        <w:jc w:val="center"/>
        <w:rPr>
          <w:rFonts w:eastAsiaTheme="minorEastAsia"/>
          <w:sz w:val="24"/>
          <w:szCs w:val="24"/>
          <w:lang w:val="sr-Cyrl-RS"/>
        </w:rPr>
      </w:pPr>
      <w:r w:rsidRPr="00767283">
        <w:rPr>
          <w:rFonts w:eastAsiaTheme="minorEastAsia"/>
          <w:noProof/>
          <w:sz w:val="24"/>
          <w:szCs w:val="24"/>
          <w:lang w:val="sr-Latn-RS" w:eastAsia="sr-Latn-RS"/>
        </w:rPr>
        <w:drawing>
          <wp:inline distT="0" distB="0" distL="0" distR="0" wp14:anchorId="0F2F8B0A" wp14:editId="2DF5BC9A">
            <wp:extent cx="5972810" cy="5598160"/>
            <wp:effectExtent l="0" t="0" r="889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5598160"/>
                    </a:xfrm>
                    <a:prstGeom prst="rect">
                      <a:avLst/>
                    </a:prstGeom>
                  </pic:spPr>
                </pic:pic>
              </a:graphicData>
            </a:graphic>
          </wp:inline>
        </w:drawing>
      </w:r>
    </w:p>
    <w:p w:rsidR="00E96740" w:rsidRPr="00DB5B5A" w:rsidRDefault="00E96740" w:rsidP="00E96740">
      <w:pPr>
        <w:jc w:val="center"/>
        <w:rPr>
          <w:rFonts w:eastAsiaTheme="minorEastAsia"/>
          <w:szCs w:val="24"/>
          <w:lang w:val="sr-Cyrl-RS"/>
        </w:rPr>
      </w:pPr>
      <w:r w:rsidRPr="00DB5B5A">
        <w:rPr>
          <w:rFonts w:eastAsiaTheme="minorEastAsia"/>
          <w:szCs w:val="24"/>
          <w:lang w:val="sr-Cyrl-RS"/>
        </w:rPr>
        <w:t xml:space="preserve">Слика </w:t>
      </w:r>
      <w:r w:rsidR="00174077" w:rsidRPr="00DB5B5A">
        <w:rPr>
          <w:rFonts w:eastAsiaTheme="minorEastAsia"/>
          <w:szCs w:val="24"/>
          <w:lang w:val="sr-Cyrl-RS"/>
        </w:rPr>
        <w:t>4</w:t>
      </w:r>
      <w:r w:rsidRPr="00DB5B5A">
        <w:rPr>
          <w:rFonts w:eastAsiaTheme="minorEastAsia"/>
          <w:szCs w:val="24"/>
          <w:lang w:val="sr-Latn-RS"/>
        </w:rPr>
        <w:t>.</w:t>
      </w:r>
      <w:r w:rsidR="00174077" w:rsidRPr="00DB5B5A">
        <w:rPr>
          <w:rFonts w:eastAsiaTheme="minorEastAsia"/>
          <w:szCs w:val="24"/>
          <w:lang w:val="sr-Cyrl-RS"/>
        </w:rPr>
        <w:t>10 Функција која проверава шта је на слици сваки пут кад се изврши промена на табли за цртање</w:t>
      </w:r>
    </w:p>
    <w:p w:rsidR="000D72A5" w:rsidRPr="00174077" w:rsidRDefault="000D72A5" w:rsidP="00E96740">
      <w:pPr>
        <w:jc w:val="center"/>
        <w:rPr>
          <w:rFonts w:eastAsiaTheme="minorEastAsia"/>
          <w:sz w:val="24"/>
          <w:szCs w:val="24"/>
          <w:lang w:val="sr-Cyrl-RS"/>
        </w:rPr>
      </w:pPr>
    </w:p>
    <w:p w:rsidR="00AC4A11" w:rsidRDefault="00AC4A11" w:rsidP="009F253A">
      <w:pPr>
        <w:ind w:firstLine="720"/>
        <w:jc w:val="both"/>
        <w:rPr>
          <w:rFonts w:eastAsiaTheme="minorEastAsia"/>
          <w:sz w:val="24"/>
          <w:szCs w:val="24"/>
          <w:lang w:val="sr-Cyrl-RS"/>
        </w:rPr>
      </w:pPr>
      <w:r>
        <w:rPr>
          <w:rFonts w:eastAsiaTheme="minorEastAsia"/>
          <w:sz w:val="24"/>
          <w:szCs w:val="24"/>
          <w:lang w:val="sr-Cyrl-RS"/>
        </w:rPr>
        <w:t xml:space="preserve">Дугме за тренирање обухвата један </w:t>
      </w:r>
      <w:r>
        <w:rPr>
          <w:rFonts w:eastAsiaTheme="minorEastAsia"/>
          <w:i/>
          <w:sz w:val="24"/>
          <w:szCs w:val="24"/>
        </w:rPr>
        <w:t>epoch</w:t>
      </w:r>
      <w:r>
        <w:rPr>
          <w:rFonts w:eastAsiaTheme="minorEastAsia"/>
          <w:i/>
          <w:sz w:val="24"/>
          <w:szCs w:val="24"/>
          <w:lang w:val="sr-Cyrl-RS"/>
        </w:rPr>
        <w:t xml:space="preserve"> </w:t>
      </w:r>
      <w:r w:rsidR="007A56A9">
        <w:rPr>
          <w:rFonts w:eastAsiaTheme="minorEastAsia"/>
          <w:sz w:val="24"/>
          <w:szCs w:val="24"/>
          <w:lang w:val="sr-Cyrl-RS"/>
        </w:rPr>
        <w:t xml:space="preserve">(једну епоху) тј. </w:t>
      </w:r>
      <w:proofErr w:type="gramStart"/>
      <w:r w:rsidR="007A56A9">
        <w:rPr>
          <w:rFonts w:eastAsiaTheme="minorEastAsia"/>
          <w:sz w:val="24"/>
          <w:szCs w:val="24"/>
        </w:rPr>
        <w:t>j</w:t>
      </w:r>
      <w:r>
        <w:rPr>
          <w:rFonts w:eastAsiaTheme="minorEastAsia"/>
          <w:sz w:val="24"/>
          <w:szCs w:val="24"/>
          <w:lang w:val="sr-Cyrl-RS"/>
        </w:rPr>
        <w:t>еда</w:t>
      </w:r>
      <w:r w:rsidR="00E96740">
        <w:rPr>
          <w:rFonts w:eastAsiaTheme="minorEastAsia"/>
          <w:sz w:val="24"/>
          <w:szCs w:val="24"/>
          <w:lang w:val="sr-Cyrl-RS"/>
        </w:rPr>
        <w:t>н</w:t>
      </w:r>
      <w:proofErr w:type="gramEnd"/>
      <w:r w:rsidR="00E96740">
        <w:rPr>
          <w:rFonts w:eastAsiaTheme="minorEastAsia"/>
          <w:sz w:val="24"/>
          <w:szCs w:val="24"/>
          <w:lang w:val="sr-Cyrl-RS"/>
        </w:rPr>
        <w:t xml:space="preserve"> пролаз кроз процес тренирања.</w:t>
      </w:r>
      <w:r w:rsidR="00E96740">
        <w:rPr>
          <w:rFonts w:eastAsiaTheme="minorEastAsia"/>
          <w:sz w:val="24"/>
          <w:szCs w:val="24"/>
          <w:lang w:val="sr-Latn-RS"/>
        </w:rPr>
        <w:t xml:space="preserve"> </w:t>
      </w:r>
      <w:r w:rsidR="007A56A9">
        <w:rPr>
          <w:rFonts w:eastAsiaTheme="minorEastAsia"/>
          <w:sz w:val="24"/>
          <w:szCs w:val="24"/>
          <w:lang w:val="sr-Cyrl-RS"/>
        </w:rPr>
        <w:t>Ово дугме врши позив функције</w:t>
      </w:r>
      <w:r>
        <w:rPr>
          <w:rFonts w:eastAsiaTheme="minorEastAsia"/>
          <w:sz w:val="24"/>
          <w:szCs w:val="24"/>
          <w:lang w:val="sr-Cyrl-RS"/>
        </w:rPr>
        <w:t xml:space="preserve"> која пролази кроз низ података за тренирање и сваки од података дели са 255 да би се добила вредност између 0 и 1</w:t>
      </w:r>
      <w:r w:rsidR="000D72A5">
        <w:rPr>
          <w:rFonts w:eastAsiaTheme="minorEastAsia"/>
          <w:sz w:val="24"/>
          <w:szCs w:val="24"/>
          <w:lang w:val="sr-Cyrl-RS"/>
        </w:rPr>
        <w:t>, тј. она врши непоходну нормализацију улазних података</w:t>
      </w:r>
      <w:r>
        <w:rPr>
          <w:rFonts w:eastAsiaTheme="minorEastAsia"/>
          <w:sz w:val="24"/>
          <w:szCs w:val="24"/>
          <w:lang w:val="sr-Cyrl-RS"/>
        </w:rPr>
        <w:t xml:space="preserve">. Ту се и поставља циљани излаз кроз вектор који на свим позицијама има 0 осим код очекиваног излаза. </w:t>
      </w:r>
      <w:r w:rsidR="00E96740">
        <w:rPr>
          <w:rFonts w:eastAsiaTheme="minorEastAsia"/>
          <w:sz w:val="24"/>
          <w:szCs w:val="24"/>
          <w:lang w:val="sr-Cyrl-RS"/>
        </w:rPr>
        <w:t xml:space="preserve">Очекивани излаз </w:t>
      </w:r>
      <w:r w:rsidR="000D72A5">
        <w:rPr>
          <w:rFonts w:eastAsiaTheme="minorEastAsia"/>
          <w:sz w:val="24"/>
          <w:szCs w:val="24"/>
          <w:lang w:val="sr-Cyrl-RS"/>
        </w:rPr>
        <w:t xml:space="preserve">се поставља на одговарајућу вредност за сваки од објеката и смешта се у променљиву </w:t>
      </w:r>
      <w:r w:rsidR="000D72A5">
        <w:rPr>
          <w:rFonts w:eastAsiaTheme="minorEastAsia"/>
          <w:i/>
          <w:sz w:val="24"/>
          <w:szCs w:val="24"/>
        </w:rPr>
        <w:t>targets</w:t>
      </w:r>
      <w:r w:rsidR="00E96740">
        <w:rPr>
          <w:rFonts w:eastAsiaTheme="minorEastAsia"/>
          <w:sz w:val="24"/>
          <w:szCs w:val="24"/>
          <w:lang w:val="sr-Cyrl-RS"/>
        </w:rPr>
        <w:t xml:space="preserve">. </w:t>
      </w:r>
      <w:r>
        <w:rPr>
          <w:rFonts w:eastAsiaTheme="minorEastAsia"/>
          <w:sz w:val="24"/>
          <w:szCs w:val="24"/>
          <w:lang w:val="sr-Cyrl-RS"/>
        </w:rPr>
        <w:t xml:space="preserve">Даље се позива функција за тренирање над објектом неуронске мреже. </w:t>
      </w:r>
    </w:p>
    <w:p w:rsidR="00036C25" w:rsidRDefault="00036C25" w:rsidP="00AC4A11">
      <w:pPr>
        <w:jc w:val="both"/>
        <w:rPr>
          <w:rFonts w:eastAsiaTheme="minorEastAsia"/>
          <w:sz w:val="24"/>
          <w:szCs w:val="24"/>
          <w:lang w:val="sr-Latn-RS"/>
        </w:rPr>
      </w:pPr>
    </w:p>
    <w:p w:rsidR="00E96740" w:rsidRDefault="00767283" w:rsidP="00E96740">
      <w:pPr>
        <w:jc w:val="center"/>
        <w:rPr>
          <w:rFonts w:eastAsiaTheme="minorEastAsia"/>
          <w:sz w:val="24"/>
          <w:szCs w:val="24"/>
          <w:lang w:val="sr-Latn-RS"/>
        </w:rPr>
      </w:pPr>
      <w:r w:rsidRPr="00767283">
        <w:rPr>
          <w:rFonts w:eastAsiaTheme="minorEastAsia"/>
          <w:noProof/>
          <w:sz w:val="24"/>
          <w:szCs w:val="24"/>
          <w:lang w:val="sr-Latn-RS" w:eastAsia="sr-Latn-RS"/>
        </w:rPr>
        <w:drawing>
          <wp:inline distT="0" distB="0" distL="0" distR="0" wp14:anchorId="47511BBD" wp14:editId="0DA1F98E">
            <wp:extent cx="4100945" cy="215541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98584" cy="2154176"/>
                    </a:xfrm>
                    <a:prstGeom prst="rect">
                      <a:avLst/>
                    </a:prstGeom>
                  </pic:spPr>
                </pic:pic>
              </a:graphicData>
            </a:graphic>
          </wp:inline>
        </w:drawing>
      </w:r>
    </w:p>
    <w:p w:rsidR="00E96740" w:rsidRPr="00DB5B5A" w:rsidRDefault="00E96740" w:rsidP="00E96740">
      <w:pPr>
        <w:jc w:val="center"/>
        <w:rPr>
          <w:rFonts w:eastAsiaTheme="minorEastAsia"/>
          <w:szCs w:val="24"/>
          <w:lang w:val="sr-Cyrl-RS"/>
        </w:rPr>
      </w:pPr>
      <w:r w:rsidRPr="00DB5B5A">
        <w:rPr>
          <w:rFonts w:eastAsiaTheme="minorEastAsia"/>
          <w:szCs w:val="24"/>
          <w:lang w:val="sr-Cyrl-RS"/>
        </w:rPr>
        <w:t xml:space="preserve">Слика </w:t>
      </w:r>
      <w:r w:rsidR="00174077" w:rsidRPr="00DB5B5A">
        <w:rPr>
          <w:rFonts w:eastAsiaTheme="minorEastAsia"/>
          <w:szCs w:val="24"/>
          <w:lang w:val="sr-Cyrl-RS"/>
        </w:rPr>
        <w:t>4</w:t>
      </w:r>
      <w:r w:rsidRPr="00DB5B5A">
        <w:rPr>
          <w:rFonts w:eastAsiaTheme="minorEastAsia"/>
          <w:szCs w:val="24"/>
          <w:lang w:val="sr-Latn-RS"/>
        </w:rPr>
        <w:t>.</w:t>
      </w:r>
      <w:r w:rsidR="00174077" w:rsidRPr="00DB5B5A">
        <w:rPr>
          <w:rFonts w:eastAsiaTheme="minorEastAsia"/>
          <w:szCs w:val="24"/>
          <w:lang w:val="sr-Cyrl-RS"/>
        </w:rPr>
        <w:t>11 Функција за припрему података за тренирање</w:t>
      </w:r>
    </w:p>
    <w:p w:rsidR="00036C25" w:rsidRDefault="00036C25" w:rsidP="00AC4A11">
      <w:pPr>
        <w:jc w:val="both"/>
        <w:rPr>
          <w:rFonts w:eastAsiaTheme="minorEastAsia"/>
          <w:sz w:val="24"/>
          <w:szCs w:val="24"/>
          <w:lang w:val="sr-Cyrl-RS"/>
        </w:rPr>
      </w:pPr>
    </w:p>
    <w:p w:rsidR="002751D5" w:rsidRDefault="00AC4A11" w:rsidP="009F253A">
      <w:pPr>
        <w:ind w:firstLine="720"/>
        <w:jc w:val="both"/>
        <w:rPr>
          <w:rFonts w:eastAsiaTheme="minorEastAsia"/>
          <w:sz w:val="24"/>
          <w:szCs w:val="24"/>
          <w:lang w:val="sr-Cyrl-RS"/>
        </w:rPr>
      </w:pPr>
      <w:r>
        <w:rPr>
          <w:rFonts w:eastAsiaTheme="minorEastAsia"/>
          <w:sz w:val="24"/>
          <w:szCs w:val="24"/>
          <w:lang w:val="sr-Cyrl-RS"/>
        </w:rPr>
        <w:t xml:space="preserve">Функција за тестирање пролази кроз низ за тестирање и врши </w:t>
      </w:r>
      <w:r w:rsidR="000D72A5">
        <w:rPr>
          <w:rFonts w:eastAsiaTheme="minorEastAsia"/>
          <w:sz w:val="24"/>
          <w:szCs w:val="24"/>
          <w:lang w:val="sr-Cyrl-RS"/>
        </w:rPr>
        <w:t xml:space="preserve">исте припреме </w:t>
      </w:r>
      <w:r>
        <w:rPr>
          <w:rFonts w:eastAsiaTheme="minorEastAsia"/>
          <w:sz w:val="24"/>
          <w:szCs w:val="24"/>
          <w:lang w:val="sr-Cyrl-RS"/>
        </w:rPr>
        <w:t>као и функција за тренирање с тим да сада позива другу функцију над објектом неуронске мреже која треба да одреди и врати за који објекат је највећа шанса да се налази на слици. И овде се за сваки од цртежа памти и лабела у којој пише индекс очекиваног резултата. Ако се индекс пок</w:t>
      </w:r>
      <w:r w:rsidR="00036C25">
        <w:rPr>
          <w:rFonts w:eastAsiaTheme="minorEastAsia"/>
          <w:sz w:val="24"/>
          <w:szCs w:val="24"/>
          <w:lang w:val="sr-Cyrl-RS"/>
        </w:rPr>
        <w:t>лапа са лабелом онда је добијен</w:t>
      </w:r>
      <w:r>
        <w:rPr>
          <w:rFonts w:eastAsiaTheme="minorEastAsia"/>
          <w:sz w:val="24"/>
          <w:szCs w:val="24"/>
          <w:lang w:val="sr-Cyrl-RS"/>
        </w:rPr>
        <w:t xml:space="preserve"> очекиван</w:t>
      </w:r>
      <w:r w:rsidR="00036C25">
        <w:rPr>
          <w:rFonts w:eastAsiaTheme="minorEastAsia"/>
          <w:sz w:val="24"/>
          <w:szCs w:val="24"/>
          <w:lang w:val="sr-Cyrl-RS"/>
        </w:rPr>
        <w:t>и резултат</w:t>
      </w:r>
      <w:r>
        <w:rPr>
          <w:rFonts w:eastAsiaTheme="minorEastAsia"/>
          <w:sz w:val="24"/>
          <w:szCs w:val="24"/>
          <w:lang w:val="sr-Cyrl-RS"/>
        </w:rPr>
        <w:t>. Додатно ова функција одређује тачност процене система изражену у процентима. То ради упоређивањем броја тачних резултата и укупне величине низа.</w:t>
      </w:r>
    </w:p>
    <w:p w:rsidR="00036C25" w:rsidRPr="002751D5" w:rsidRDefault="00036C25" w:rsidP="00AC4A11">
      <w:pPr>
        <w:jc w:val="both"/>
        <w:rPr>
          <w:rFonts w:eastAsiaTheme="minorEastAsia"/>
          <w:sz w:val="24"/>
          <w:szCs w:val="24"/>
          <w:lang w:val="sr-Cyrl-RS"/>
        </w:rPr>
      </w:pPr>
    </w:p>
    <w:p w:rsidR="00EF500D" w:rsidRDefault="00767283" w:rsidP="00E96740">
      <w:pPr>
        <w:jc w:val="center"/>
        <w:rPr>
          <w:rFonts w:eastAsiaTheme="minorEastAsia"/>
          <w:sz w:val="24"/>
          <w:szCs w:val="24"/>
          <w:lang w:val="sr-Cyrl-RS"/>
        </w:rPr>
      </w:pPr>
      <w:r w:rsidRPr="00767283">
        <w:rPr>
          <w:rFonts w:eastAsiaTheme="minorEastAsia"/>
          <w:noProof/>
          <w:sz w:val="24"/>
          <w:szCs w:val="24"/>
          <w:lang w:val="sr-Latn-RS" w:eastAsia="sr-Latn-RS"/>
        </w:rPr>
        <w:drawing>
          <wp:inline distT="0" distB="0" distL="0" distR="0" wp14:anchorId="19EF7289" wp14:editId="1209C338">
            <wp:extent cx="3926808" cy="3560618"/>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29934" cy="3563453"/>
                    </a:xfrm>
                    <a:prstGeom prst="rect">
                      <a:avLst/>
                    </a:prstGeom>
                  </pic:spPr>
                </pic:pic>
              </a:graphicData>
            </a:graphic>
          </wp:inline>
        </w:drawing>
      </w:r>
    </w:p>
    <w:p w:rsidR="00E96740" w:rsidRPr="00DB5B5A" w:rsidRDefault="00E96740" w:rsidP="00E96740">
      <w:pPr>
        <w:jc w:val="center"/>
        <w:rPr>
          <w:rFonts w:eastAsiaTheme="minorEastAsia"/>
          <w:szCs w:val="24"/>
          <w:lang w:val="sr-Cyrl-RS"/>
        </w:rPr>
      </w:pPr>
      <w:r w:rsidRPr="00DB5B5A">
        <w:rPr>
          <w:rFonts w:eastAsiaTheme="minorEastAsia"/>
          <w:szCs w:val="24"/>
          <w:lang w:val="sr-Cyrl-RS"/>
        </w:rPr>
        <w:t xml:space="preserve">Слика </w:t>
      </w:r>
      <w:r w:rsidR="00174077" w:rsidRPr="00DB5B5A">
        <w:rPr>
          <w:rFonts w:eastAsiaTheme="minorEastAsia"/>
          <w:szCs w:val="24"/>
          <w:lang w:val="sr-Cyrl-RS"/>
        </w:rPr>
        <w:t>4</w:t>
      </w:r>
      <w:r w:rsidRPr="00DB5B5A">
        <w:rPr>
          <w:rFonts w:eastAsiaTheme="minorEastAsia"/>
          <w:szCs w:val="24"/>
          <w:lang w:val="sr-Latn-RS"/>
        </w:rPr>
        <w:t>.</w:t>
      </w:r>
      <w:r w:rsidR="00174077" w:rsidRPr="00DB5B5A">
        <w:rPr>
          <w:rFonts w:eastAsiaTheme="minorEastAsia"/>
          <w:szCs w:val="24"/>
          <w:lang w:val="sr-Cyrl-RS"/>
        </w:rPr>
        <w:t>12 Припрема података за тестирање и сам процес тестирања</w:t>
      </w:r>
    </w:p>
    <w:p w:rsidR="002751D5" w:rsidRPr="002751D5" w:rsidRDefault="002751D5" w:rsidP="00AC4A11">
      <w:pPr>
        <w:jc w:val="both"/>
        <w:rPr>
          <w:rFonts w:eastAsiaTheme="minorEastAsia"/>
          <w:sz w:val="24"/>
          <w:szCs w:val="24"/>
          <w:lang w:val="sr-Latn-RS"/>
        </w:rPr>
      </w:pPr>
    </w:p>
    <w:p w:rsidR="00AC4A11" w:rsidRPr="00126B8E" w:rsidRDefault="00196119" w:rsidP="00EF500D">
      <w:pPr>
        <w:pStyle w:val="Heading2"/>
        <w:jc w:val="center"/>
        <w:rPr>
          <w:rFonts w:eastAsiaTheme="minorEastAsia"/>
        </w:rPr>
      </w:pPr>
      <w:bookmarkStart w:id="12" w:name="_Toc182517022"/>
      <w:r>
        <w:rPr>
          <w:rFonts w:eastAsiaTheme="minorEastAsia"/>
          <w:lang w:val="sr-Latn-RS"/>
        </w:rPr>
        <w:t>4</w:t>
      </w:r>
      <w:r w:rsidR="006A5C85">
        <w:rPr>
          <w:rFonts w:eastAsiaTheme="minorEastAsia"/>
          <w:lang w:val="sr-Cyrl-RS"/>
        </w:rPr>
        <w:t>.3 Имплементација</w:t>
      </w:r>
      <w:r w:rsidR="00AC4A11">
        <w:rPr>
          <w:rFonts w:eastAsiaTheme="minorEastAsia"/>
          <w:lang w:val="sr-Cyrl-RS"/>
        </w:rPr>
        <w:t xml:space="preserve"> неуронске мреже</w:t>
      </w:r>
      <w:bookmarkEnd w:id="12"/>
    </w:p>
    <w:p w:rsidR="00EF500D" w:rsidRPr="001D2288" w:rsidRDefault="00EF500D" w:rsidP="00AC4A11">
      <w:pPr>
        <w:jc w:val="center"/>
        <w:rPr>
          <w:rFonts w:eastAsiaTheme="minorEastAsia"/>
          <w:b/>
          <w:sz w:val="28"/>
          <w:szCs w:val="28"/>
          <w:lang w:val="sr-Cyrl-RS"/>
        </w:rPr>
      </w:pPr>
    </w:p>
    <w:p w:rsidR="00AC4A11" w:rsidRDefault="009F253A" w:rsidP="009F253A">
      <w:pPr>
        <w:jc w:val="both"/>
        <w:rPr>
          <w:rFonts w:eastAsiaTheme="minorEastAsia"/>
          <w:sz w:val="24"/>
          <w:szCs w:val="24"/>
          <w:lang w:val="sr-Cyrl-RS"/>
        </w:rPr>
      </w:pPr>
      <w:r>
        <w:rPr>
          <w:rFonts w:eastAsiaTheme="minorEastAsia"/>
          <w:sz w:val="24"/>
          <w:szCs w:val="24"/>
          <w:lang w:val="sr-Cyrl-RS"/>
        </w:rPr>
        <w:tab/>
      </w:r>
      <w:r w:rsidR="00AC4A11">
        <w:rPr>
          <w:rFonts w:eastAsiaTheme="minorEastAsia"/>
          <w:sz w:val="24"/>
          <w:szCs w:val="24"/>
          <w:lang w:val="sr-Cyrl-RS"/>
        </w:rPr>
        <w:t xml:space="preserve">Конструктор за креирање неуронске мреже мора да добије број улазних, скривених и излазних чворова. Неуронска мрежа која је овде коришћена за решавање проблема садржи само један скривени слој. </w:t>
      </w:r>
      <w:r w:rsidR="00036C25">
        <w:rPr>
          <w:rFonts w:eastAsiaTheme="minorEastAsia"/>
          <w:sz w:val="24"/>
          <w:szCs w:val="24"/>
          <w:lang w:val="sr-Cyrl-RS"/>
        </w:rPr>
        <w:t>Прва</w:t>
      </w:r>
      <w:r w:rsidR="00AC4A11">
        <w:rPr>
          <w:rFonts w:eastAsiaTheme="minorEastAsia"/>
          <w:sz w:val="24"/>
          <w:szCs w:val="24"/>
          <w:lang w:val="sr-Cyrl-RS"/>
        </w:rPr>
        <w:t xml:space="preserve"> провера је да ли је као улазни чвор прослеђена сама неуронска мрежа. У том случају се у новокреираној неуронској мрежи за сваки од атрибута </w:t>
      </w:r>
      <w:r w:rsidR="00AC4A11">
        <w:rPr>
          <w:rFonts w:eastAsiaTheme="minorEastAsia"/>
          <w:sz w:val="24"/>
          <w:szCs w:val="24"/>
          <w:lang w:val="sr-Cyrl-RS"/>
        </w:rPr>
        <w:lastRenderedPageBreak/>
        <w:t>копирају вредности које има та друга неуронска мрежа. У супротном се атрибути који одговарају броју улазних, скривених и излазних чворова постављају на прослеђене вредности. Сем тога чувају се и матрице са тежинама потега како између улазних и скривених чворова тако и између скривених и излазних.</w:t>
      </w:r>
      <w:r w:rsidR="000D72A5">
        <w:rPr>
          <w:rFonts w:eastAsiaTheme="minorEastAsia"/>
          <w:sz w:val="24"/>
          <w:szCs w:val="24"/>
          <w:lang w:val="sr-Cyrl-RS"/>
        </w:rPr>
        <w:t xml:space="preserve"> Матрице се попуњавају позивом функције из класе </w:t>
      </w:r>
      <w:r w:rsidR="000D72A5">
        <w:rPr>
          <w:rFonts w:eastAsiaTheme="minorEastAsia"/>
          <w:i/>
          <w:sz w:val="24"/>
          <w:szCs w:val="24"/>
        </w:rPr>
        <w:t xml:space="preserve">Matrix </w:t>
      </w:r>
      <w:r w:rsidR="000D72A5">
        <w:rPr>
          <w:rFonts w:eastAsiaTheme="minorEastAsia"/>
          <w:sz w:val="24"/>
          <w:szCs w:val="24"/>
          <w:lang w:val="sr-Cyrl-RS"/>
        </w:rPr>
        <w:t>чија је улога да обиђе матрицу и постави елементе на случајне вредности</w:t>
      </w:r>
      <w:r w:rsidR="00AC4A11">
        <w:rPr>
          <w:rFonts w:eastAsiaTheme="minorEastAsia"/>
          <w:sz w:val="24"/>
          <w:szCs w:val="24"/>
          <w:lang w:val="sr-Cyrl-RS"/>
        </w:rPr>
        <w:t>.</w:t>
      </w:r>
      <w:r w:rsidR="006A3965">
        <w:rPr>
          <w:rFonts w:eastAsiaTheme="minorEastAsia"/>
          <w:sz w:val="24"/>
          <w:szCs w:val="24"/>
          <w:lang w:val="sr-Cyrl-RS"/>
        </w:rPr>
        <w:t xml:space="preserve"> Разлог за постављање на произвољне вредности је јер није могуће погодити тежине потега и </w:t>
      </w:r>
      <w:r w:rsidR="006A3965">
        <w:rPr>
          <w:rFonts w:eastAsiaTheme="minorEastAsia"/>
          <w:i/>
          <w:sz w:val="24"/>
          <w:szCs w:val="24"/>
          <w:lang w:val="sr-Latn-RS"/>
        </w:rPr>
        <w:t>bias</w:t>
      </w:r>
      <w:r w:rsidR="006A3965">
        <w:rPr>
          <w:rFonts w:eastAsiaTheme="minorEastAsia"/>
          <w:i/>
          <w:sz w:val="24"/>
          <w:szCs w:val="24"/>
        </w:rPr>
        <w:t>-</w:t>
      </w:r>
      <w:r w:rsidR="006A3965">
        <w:rPr>
          <w:rFonts w:eastAsiaTheme="minorEastAsia"/>
          <w:sz w:val="24"/>
          <w:szCs w:val="24"/>
          <w:lang w:val="sr-Cyrl-RS"/>
        </w:rPr>
        <w:t>а, већ ће оне да се конфигуришу у процесу учења.</w:t>
      </w:r>
      <w:r w:rsidR="00AC4A11">
        <w:rPr>
          <w:rFonts w:eastAsiaTheme="minorEastAsia"/>
          <w:sz w:val="24"/>
          <w:szCs w:val="24"/>
          <w:lang w:val="sr-Cyrl-RS"/>
        </w:rPr>
        <w:t xml:space="preserve"> Додатно се чувају вектори са </w:t>
      </w:r>
      <w:r w:rsidR="00AC4A11">
        <w:rPr>
          <w:rFonts w:eastAsiaTheme="minorEastAsia"/>
          <w:i/>
          <w:sz w:val="24"/>
          <w:szCs w:val="24"/>
        </w:rPr>
        <w:t>bias</w:t>
      </w:r>
      <w:r w:rsidR="00AC4A11">
        <w:rPr>
          <w:rFonts w:eastAsiaTheme="minorEastAsia"/>
          <w:sz w:val="24"/>
          <w:szCs w:val="24"/>
          <w:lang w:val="sr-Cyrl-RS"/>
        </w:rPr>
        <w:t xml:space="preserve"> вредностима. Њихова величина је једнака броју скривених односно излазних чворова. И ови вектори се постављају на произвољне вредности. </w:t>
      </w:r>
    </w:p>
    <w:p w:rsidR="00AC4A11" w:rsidRDefault="00AC4A11" w:rsidP="009F253A">
      <w:pPr>
        <w:ind w:firstLine="720"/>
        <w:jc w:val="both"/>
        <w:rPr>
          <w:rFonts w:eastAsiaTheme="minorEastAsia"/>
          <w:sz w:val="24"/>
          <w:szCs w:val="24"/>
        </w:rPr>
      </w:pPr>
      <w:r>
        <w:rPr>
          <w:rFonts w:eastAsiaTheme="minorEastAsia"/>
          <w:sz w:val="24"/>
          <w:szCs w:val="24"/>
          <w:lang w:val="sr-Cyrl-RS"/>
        </w:rPr>
        <w:t xml:space="preserve">Функција </w:t>
      </w:r>
      <w:r w:rsidR="006A3965">
        <w:rPr>
          <w:rFonts w:eastAsiaTheme="minorEastAsia"/>
          <w:sz w:val="24"/>
          <w:szCs w:val="24"/>
          <w:lang w:val="sr-Cyrl-RS"/>
        </w:rPr>
        <w:t xml:space="preserve">чија је улога </w:t>
      </w:r>
      <w:r>
        <w:rPr>
          <w:rFonts w:eastAsiaTheme="minorEastAsia"/>
          <w:sz w:val="24"/>
          <w:szCs w:val="24"/>
          <w:lang w:val="sr-Cyrl-RS"/>
        </w:rPr>
        <w:t xml:space="preserve">одређивање </w:t>
      </w:r>
      <w:r w:rsidR="006A3965">
        <w:rPr>
          <w:rFonts w:eastAsiaTheme="minorEastAsia"/>
          <w:sz w:val="24"/>
          <w:szCs w:val="24"/>
          <w:lang w:val="sr-Cyrl-RS"/>
        </w:rPr>
        <w:t>излаза</w:t>
      </w:r>
      <w:r>
        <w:rPr>
          <w:rFonts w:eastAsiaTheme="minorEastAsia"/>
          <w:sz w:val="24"/>
          <w:szCs w:val="24"/>
          <w:lang w:val="sr-Cyrl-RS"/>
        </w:rPr>
        <w:t xml:space="preserve"> из скривеног </w:t>
      </w:r>
      <w:r w:rsidR="006A3965">
        <w:rPr>
          <w:rFonts w:eastAsiaTheme="minorEastAsia"/>
          <w:sz w:val="24"/>
          <w:szCs w:val="24"/>
          <w:lang w:val="sr-Cyrl-RS"/>
        </w:rPr>
        <w:t xml:space="preserve">и излазног слоја. респективно </w:t>
      </w:r>
      <w:r>
        <w:rPr>
          <w:rFonts w:eastAsiaTheme="minorEastAsia"/>
          <w:sz w:val="24"/>
          <w:szCs w:val="24"/>
          <w:lang w:val="sr-Cyrl-RS"/>
        </w:rPr>
        <w:t xml:space="preserve">је функција </w:t>
      </w:r>
      <w:r w:rsidR="00961A5B" w:rsidRPr="00961A5B">
        <w:rPr>
          <w:rFonts w:eastAsiaTheme="minorEastAsia"/>
          <w:i/>
          <w:sz w:val="24"/>
          <w:szCs w:val="24"/>
        </w:rPr>
        <w:t>predict</w:t>
      </w:r>
      <w:r>
        <w:rPr>
          <w:rFonts w:eastAsiaTheme="minorEastAsia"/>
          <w:i/>
          <w:sz w:val="24"/>
          <w:szCs w:val="24"/>
        </w:rPr>
        <w:t>(input_array)</w:t>
      </w:r>
      <w:r>
        <w:rPr>
          <w:rFonts w:eastAsiaTheme="minorEastAsia"/>
          <w:sz w:val="24"/>
          <w:szCs w:val="24"/>
        </w:rPr>
        <w:t xml:space="preserve">. </w:t>
      </w:r>
      <w:r>
        <w:rPr>
          <w:rFonts w:eastAsiaTheme="minorEastAsia"/>
          <w:sz w:val="24"/>
          <w:szCs w:val="24"/>
          <w:lang w:val="sr-Cyrl-RS"/>
        </w:rPr>
        <w:t xml:space="preserve">Преузима вектор улазних вредности и претвара га одговарајућом матричном функцијом у матрицу. Овај корак је неопходан </w:t>
      </w:r>
      <w:r w:rsidR="000D72A5">
        <w:rPr>
          <w:rFonts w:eastAsiaTheme="minorEastAsia"/>
          <w:sz w:val="24"/>
          <w:szCs w:val="24"/>
          <w:lang w:val="sr-Cyrl-RS"/>
        </w:rPr>
        <w:t xml:space="preserve">да би се омогућило </w:t>
      </w:r>
      <w:r>
        <w:rPr>
          <w:rFonts w:eastAsiaTheme="minorEastAsia"/>
          <w:sz w:val="24"/>
          <w:szCs w:val="24"/>
          <w:lang w:val="sr-Cyrl-RS"/>
        </w:rPr>
        <w:t xml:space="preserve">множење са другом матрицом. </w:t>
      </w:r>
      <w:r w:rsidR="00B378EB">
        <w:rPr>
          <w:rFonts w:eastAsiaTheme="minorEastAsia"/>
          <w:sz w:val="24"/>
          <w:szCs w:val="24"/>
          <w:lang w:val="sr-Cyrl-RS"/>
        </w:rPr>
        <w:t xml:space="preserve">У овом случају то је множење са матрицом </w:t>
      </w:r>
      <w:r>
        <w:rPr>
          <w:rFonts w:eastAsiaTheme="minorEastAsia"/>
          <w:sz w:val="24"/>
          <w:szCs w:val="24"/>
          <w:lang w:val="sr-Cyrl-RS"/>
        </w:rPr>
        <w:t xml:space="preserve">са тежинама потега између улазног и скривеног слоја чворова. Након множења следи додавање </w:t>
      </w:r>
      <w:r>
        <w:rPr>
          <w:rFonts w:eastAsiaTheme="minorEastAsia"/>
          <w:i/>
          <w:sz w:val="24"/>
          <w:szCs w:val="24"/>
        </w:rPr>
        <w:t>bias</w:t>
      </w:r>
      <w:r>
        <w:rPr>
          <w:rFonts w:eastAsiaTheme="minorEastAsia"/>
          <w:sz w:val="24"/>
          <w:szCs w:val="24"/>
        </w:rPr>
        <w:t xml:space="preserve">-a </w:t>
      </w:r>
      <w:r>
        <w:rPr>
          <w:rFonts w:eastAsiaTheme="minorEastAsia"/>
          <w:sz w:val="24"/>
          <w:szCs w:val="24"/>
          <w:lang w:val="sr-Cyrl-RS"/>
        </w:rPr>
        <w:t xml:space="preserve">који је вектор исте величине као и број излазних чворова из скривеног слоја (због чега је и операција сабирања над њима могућа). Последњи корак је извршење Сигмоидове функције над сваким од резултата да би се излаз </w:t>
      </w:r>
      <w:r w:rsidR="00B378EB">
        <w:rPr>
          <w:rFonts w:eastAsiaTheme="minorEastAsia"/>
          <w:sz w:val="24"/>
          <w:szCs w:val="24"/>
          <w:lang w:val="sr-Cyrl-RS"/>
        </w:rPr>
        <w:t>нормализовао</w:t>
      </w:r>
      <w:r>
        <w:rPr>
          <w:rFonts w:eastAsiaTheme="minorEastAsia"/>
          <w:sz w:val="24"/>
          <w:szCs w:val="24"/>
          <w:lang w:val="sr-Cyrl-RS"/>
        </w:rPr>
        <w:t xml:space="preserve"> на број између 0 и 1 о чему је раније било речи. Индентичан процес се извршава и над излазним слојем, а користе се одговарајући вектор за </w:t>
      </w:r>
      <w:r>
        <w:rPr>
          <w:rFonts w:eastAsiaTheme="minorEastAsia"/>
          <w:i/>
          <w:sz w:val="24"/>
          <w:szCs w:val="24"/>
        </w:rPr>
        <w:t>bias</w:t>
      </w:r>
      <w:r>
        <w:rPr>
          <w:rFonts w:eastAsiaTheme="minorEastAsia"/>
          <w:sz w:val="24"/>
          <w:szCs w:val="24"/>
          <w:lang w:val="sr-Cyrl-RS"/>
        </w:rPr>
        <w:t xml:space="preserve"> као и матрица тежина за потеге између скривеног и излазног слоја, а уместо улазног вектора се користи нови вектор излаза из скривеног слоја који је добијен претходно наведеним израчунавањем</w:t>
      </w:r>
      <w:r>
        <w:rPr>
          <w:rFonts w:eastAsiaTheme="minorEastAsia"/>
          <w:sz w:val="24"/>
          <w:szCs w:val="24"/>
        </w:rPr>
        <w:t>.</w:t>
      </w:r>
    </w:p>
    <w:p w:rsidR="00A007F7" w:rsidRDefault="00A007F7" w:rsidP="00AC4A11">
      <w:pPr>
        <w:jc w:val="both"/>
        <w:rPr>
          <w:rFonts w:eastAsiaTheme="minorEastAsia"/>
          <w:sz w:val="24"/>
          <w:szCs w:val="24"/>
          <w:lang w:val="sr-Cyrl-RS"/>
        </w:rPr>
      </w:pPr>
    </w:p>
    <w:p w:rsidR="00AC4A11" w:rsidRDefault="00AC4A11" w:rsidP="00AC4A11">
      <w:pPr>
        <w:jc w:val="center"/>
        <w:rPr>
          <w:rFonts w:eastAsiaTheme="minorEastAsia"/>
          <w:sz w:val="24"/>
          <w:szCs w:val="24"/>
          <w:lang w:val="sr-Cyrl-RS"/>
        </w:rPr>
      </w:pPr>
      <w:r w:rsidRPr="007D4AD4">
        <w:rPr>
          <w:rFonts w:eastAsiaTheme="minorEastAsia"/>
          <w:noProof/>
          <w:sz w:val="24"/>
          <w:szCs w:val="24"/>
          <w:lang w:val="sr-Latn-RS" w:eastAsia="sr-Latn-RS"/>
        </w:rPr>
        <w:drawing>
          <wp:inline distT="0" distB="0" distL="0" distR="0" wp14:anchorId="1B92FFD5" wp14:editId="716D429A">
            <wp:extent cx="3635766" cy="211974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41543" cy="2123114"/>
                    </a:xfrm>
                    <a:prstGeom prst="rect">
                      <a:avLst/>
                    </a:prstGeom>
                  </pic:spPr>
                </pic:pic>
              </a:graphicData>
            </a:graphic>
          </wp:inline>
        </w:drawing>
      </w:r>
    </w:p>
    <w:p w:rsidR="00AC4A11" w:rsidRPr="001D2288" w:rsidRDefault="00AC4A11" w:rsidP="00AC4A11">
      <w:pPr>
        <w:jc w:val="center"/>
        <w:rPr>
          <w:rFonts w:eastAsiaTheme="minorEastAsia"/>
          <w:lang w:val="sr-Cyrl-RS"/>
        </w:rPr>
      </w:pPr>
      <w:r w:rsidRPr="001D2288">
        <w:rPr>
          <w:rFonts w:eastAsiaTheme="minorEastAsia"/>
          <w:lang w:val="sr-Cyrl-RS"/>
        </w:rPr>
        <w:t xml:space="preserve">Слика </w:t>
      </w:r>
      <w:r w:rsidR="00174077">
        <w:rPr>
          <w:rFonts w:eastAsiaTheme="minorEastAsia"/>
          <w:lang w:val="sr-Cyrl-RS"/>
        </w:rPr>
        <w:t>4</w:t>
      </w:r>
      <w:r w:rsidRPr="001D2288">
        <w:rPr>
          <w:rFonts w:eastAsiaTheme="minorEastAsia"/>
        </w:rPr>
        <w:t>.</w:t>
      </w:r>
      <w:r w:rsidR="00174077">
        <w:rPr>
          <w:rFonts w:eastAsiaTheme="minorEastAsia"/>
          <w:lang w:val="sr-Cyrl-RS"/>
        </w:rPr>
        <w:t>13</w:t>
      </w:r>
      <w:r w:rsidRPr="001D2288">
        <w:rPr>
          <w:rFonts w:eastAsiaTheme="minorEastAsia"/>
        </w:rPr>
        <w:t xml:space="preserve"> </w:t>
      </w:r>
      <w:r>
        <w:rPr>
          <w:rFonts w:eastAsiaTheme="minorEastAsia"/>
          <w:lang w:val="sr-Cyrl-RS"/>
        </w:rPr>
        <w:t>Сигмоидова крива</w:t>
      </w:r>
    </w:p>
    <w:p w:rsidR="00AC4A11" w:rsidRPr="00017FCD" w:rsidRDefault="00AC4A11" w:rsidP="00AC4A11">
      <w:pPr>
        <w:jc w:val="both"/>
        <w:rPr>
          <w:rFonts w:eastAsiaTheme="minorEastAsia"/>
          <w:sz w:val="24"/>
          <w:szCs w:val="24"/>
          <w:lang w:val="sr-Cyrl-RS"/>
        </w:rPr>
      </w:pPr>
    </w:p>
    <w:p w:rsidR="00AC4A11" w:rsidRDefault="00F74FE5" w:rsidP="00AC4A11">
      <w:pPr>
        <w:jc w:val="both"/>
        <w:rPr>
          <w:rFonts w:eastAsiaTheme="minorEastAsia"/>
          <w:sz w:val="24"/>
          <w:szCs w:val="24"/>
          <w:lang w:val="sr-Cyrl-RS"/>
        </w:rPr>
      </w:pPr>
      <w:r>
        <w:rPr>
          <w:rFonts w:eastAsiaTheme="minorEastAsia"/>
          <w:sz w:val="24"/>
          <w:szCs w:val="24"/>
          <w:lang w:val="sr-Cyrl-RS"/>
        </w:rPr>
        <w:t>Имплементације Сигмоидове функције</w:t>
      </w:r>
      <w:r w:rsidR="00AC4A11">
        <w:rPr>
          <w:rFonts w:eastAsiaTheme="minorEastAsia"/>
          <w:sz w:val="24"/>
          <w:szCs w:val="24"/>
          <w:lang w:val="sr-Cyrl-RS"/>
        </w:rPr>
        <w:t xml:space="preserve"> и њен</w:t>
      </w:r>
      <w:r>
        <w:rPr>
          <w:rFonts w:eastAsiaTheme="minorEastAsia"/>
          <w:sz w:val="24"/>
          <w:szCs w:val="24"/>
          <w:lang w:val="sr-Cyrl-RS"/>
        </w:rPr>
        <w:t>ог</w:t>
      </w:r>
      <w:r w:rsidR="00AC4A11">
        <w:rPr>
          <w:rFonts w:eastAsiaTheme="minorEastAsia"/>
          <w:sz w:val="24"/>
          <w:szCs w:val="24"/>
          <w:lang w:val="sr-Cyrl-RS"/>
        </w:rPr>
        <w:t xml:space="preserve"> извод</w:t>
      </w:r>
      <w:r>
        <w:rPr>
          <w:rFonts w:eastAsiaTheme="minorEastAsia"/>
          <w:sz w:val="24"/>
          <w:szCs w:val="24"/>
          <w:lang w:val="sr-Cyrl-RS"/>
        </w:rPr>
        <w:t>а</w:t>
      </w:r>
      <w:r w:rsidR="00AC4A11">
        <w:rPr>
          <w:rFonts w:eastAsiaTheme="minorEastAsia"/>
          <w:sz w:val="24"/>
          <w:szCs w:val="24"/>
          <w:lang w:val="sr-Cyrl-RS"/>
        </w:rPr>
        <w:t xml:space="preserve"> су имплементиране </w:t>
      </w:r>
      <w:r>
        <w:rPr>
          <w:rFonts w:eastAsiaTheme="minorEastAsia"/>
          <w:sz w:val="24"/>
          <w:szCs w:val="24"/>
          <w:lang w:val="sr-Cyrl-RS"/>
        </w:rPr>
        <w:t xml:space="preserve">посебно у коду </w:t>
      </w:r>
      <w:r w:rsidR="00AC4A11">
        <w:rPr>
          <w:rFonts w:eastAsiaTheme="minorEastAsia"/>
          <w:sz w:val="24"/>
          <w:szCs w:val="24"/>
          <w:lang w:val="sr-Cyrl-RS"/>
        </w:rPr>
        <w:t>како би се спречило дуплирање кода.</w:t>
      </w:r>
    </w:p>
    <w:p w:rsidR="00036C25" w:rsidRDefault="00036C25" w:rsidP="00AC4A11">
      <w:pPr>
        <w:jc w:val="both"/>
        <w:rPr>
          <w:rFonts w:eastAsiaTheme="minorEastAsia"/>
          <w:sz w:val="24"/>
          <w:szCs w:val="24"/>
          <w:lang w:val="sr-Latn-RS"/>
        </w:rPr>
      </w:pPr>
    </w:p>
    <w:p w:rsidR="00961A5B" w:rsidRDefault="00767283" w:rsidP="00961A5B">
      <w:pPr>
        <w:jc w:val="center"/>
        <w:rPr>
          <w:rFonts w:eastAsiaTheme="minorEastAsia"/>
          <w:sz w:val="24"/>
          <w:szCs w:val="24"/>
          <w:lang w:val="sr-Latn-RS"/>
        </w:rPr>
      </w:pPr>
      <w:r w:rsidRPr="00767283">
        <w:rPr>
          <w:rFonts w:eastAsiaTheme="minorEastAsia"/>
          <w:noProof/>
          <w:sz w:val="24"/>
          <w:szCs w:val="24"/>
          <w:lang w:val="sr-Latn-RS" w:eastAsia="sr-Latn-RS"/>
        </w:rPr>
        <w:drawing>
          <wp:inline distT="0" distB="0" distL="0" distR="0" wp14:anchorId="07A0FEF1" wp14:editId="466113BB">
            <wp:extent cx="4362450" cy="209301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363061" cy="2093306"/>
                    </a:xfrm>
                    <a:prstGeom prst="rect">
                      <a:avLst/>
                    </a:prstGeom>
                  </pic:spPr>
                </pic:pic>
              </a:graphicData>
            </a:graphic>
          </wp:inline>
        </w:drawing>
      </w:r>
    </w:p>
    <w:p w:rsidR="00961A5B" w:rsidRPr="009F253A" w:rsidRDefault="00961A5B" w:rsidP="00961A5B">
      <w:pPr>
        <w:jc w:val="center"/>
        <w:rPr>
          <w:rFonts w:eastAsiaTheme="minorEastAsia"/>
          <w:szCs w:val="24"/>
          <w:lang w:val="sr-Cyrl-RS"/>
        </w:rPr>
      </w:pPr>
      <w:r w:rsidRPr="009F253A">
        <w:rPr>
          <w:rFonts w:eastAsiaTheme="minorEastAsia"/>
          <w:szCs w:val="24"/>
          <w:lang w:val="sr-Cyrl-RS"/>
        </w:rPr>
        <w:t xml:space="preserve">Слика </w:t>
      </w:r>
      <w:r w:rsidR="00174077" w:rsidRPr="009F253A">
        <w:rPr>
          <w:rFonts w:eastAsiaTheme="minorEastAsia"/>
          <w:szCs w:val="24"/>
          <w:lang w:val="sr-Cyrl-RS"/>
        </w:rPr>
        <w:t>4</w:t>
      </w:r>
      <w:r w:rsidRPr="009F253A">
        <w:rPr>
          <w:rFonts w:eastAsiaTheme="minorEastAsia"/>
          <w:szCs w:val="24"/>
          <w:lang w:val="sr-Latn-RS"/>
        </w:rPr>
        <w:t>.</w:t>
      </w:r>
      <w:r w:rsidR="00174077" w:rsidRPr="009F253A">
        <w:rPr>
          <w:rFonts w:eastAsiaTheme="minorEastAsia"/>
          <w:szCs w:val="24"/>
          <w:lang w:val="sr-Cyrl-RS"/>
        </w:rPr>
        <w:t>14 Функција неуронске мреже за предвиђање резултата</w:t>
      </w:r>
    </w:p>
    <w:p w:rsidR="00036C25" w:rsidRDefault="00036C25" w:rsidP="00AC4A11">
      <w:pPr>
        <w:jc w:val="both"/>
        <w:rPr>
          <w:rFonts w:eastAsiaTheme="minorEastAsia"/>
          <w:sz w:val="24"/>
          <w:szCs w:val="24"/>
          <w:lang w:val="sr-Cyrl-RS"/>
        </w:rPr>
      </w:pPr>
    </w:p>
    <w:p w:rsidR="00961A5B" w:rsidRPr="009F253A" w:rsidRDefault="00AC4A11" w:rsidP="009F253A">
      <w:pPr>
        <w:ind w:firstLine="720"/>
        <w:jc w:val="both"/>
        <w:rPr>
          <w:rFonts w:eastAsiaTheme="minorEastAsia"/>
          <w:sz w:val="24"/>
          <w:szCs w:val="24"/>
          <w:lang w:val="sr-Cyrl-RS"/>
        </w:rPr>
      </w:pPr>
      <w:r>
        <w:rPr>
          <w:rFonts w:eastAsiaTheme="minorEastAsia"/>
          <w:sz w:val="24"/>
          <w:szCs w:val="24"/>
          <w:lang w:val="sr-Cyrl-RS"/>
        </w:rPr>
        <w:t xml:space="preserve">Функција за постављање степена учења је такође имплементирана али као функција са фиксном прослеђеном вредношћу од 0.1. Повећање ове вредности може да проузрокује брже одређивање тежина потега и вредности </w:t>
      </w:r>
      <w:r>
        <w:rPr>
          <w:rFonts w:eastAsiaTheme="minorEastAsia"/>
          <w:i/>
          <w:sz w:val="24"/>
          <w:szCs w:val="24"/>
        </w:rPr>
        <w:t>bias</w:t>
      </w:r>
      <w:r>
        <w:rPr>
          <w:rFonts w:eastAsiaTheme="minorEastAsia"/>
          <w:sz w:val="24"/>
          <w:szCs w:val="24"/>
        </w:rPr>
        <w:t>-</w:t>
      </w:r>
      <w:r>
        <w:rPr>
          <w:rFonts w:eastAsiaTheme="minorEastAsia"/>
          <w:sz w:val="24"/>
          <w:szCs w:val="24"/>
          <w:lang w:val="sr-Cyrl-RS"/>
        </w:rPr>
        <w:t xml:space="preserve">а, али превисока вредност овог атрибута класе може да изазове да се систем </w:t>
      </w:r>
      <w:r>
        <w:rPr>
          <w:rFonts w:eastAsiaTheme="minorEastAsia"/>
          <w:sz w:val="24"/>
          <w:szCs w:val="24"/>
        </w:rPr>
        <w:t>“</w:t>
      </w:r>
      <w:r>
        <w:rPr>
          <w:rFonts w:eastAsiaTheme="minorEastAsia"/>
          <w:sz w:val="24"/>
          <w:szCs w:val="24"/>
          <w:lang w:val="sr-Cyrl-RS"/>
        </w:rPr>
        <w:t>заглави</w:t>
      </w:r>
      <w:r>
        <w:rPr>
          <w:rFonts w:eastAsiaTheme="minorEastAsia"/>
          <w:sz w:val="24"/>
          <w:szCs w:val="24"/>
        </w:rPr>
        <w:t>”</w:t>
      </w:r>
      <w:r w:rsidR="007A56A9">
        <w:rPr>
          <w:rFonts w:eastAsiaTheme="minorEastAsia"/>
          <w:sz w:val="24"/>
          <w:szCs w:val="24"/>
          <w:lang w:val="sr-Cyrl-RS"/>
        </w:rPr>
        <w:t xml:space="preserve"> тј. д</w:t>
      </w:r>
      <w:r>
        <w:rPr>
          <w:rFonts w:eastAsiaTheme="minorEastAsia"/>
          <w:sz w:val="24"/>
          <w:szCs w:val="24"/>
          <w:lang w:val="sr-Cyrl-RS"/>
        </w:rPr>
        <w:t xml:space="preserve">оведе у стање где не може да одреди вредности које се </w:t>
      </w:r>
      <w:r w:rsidR="00B378EB">
        <w:rPr>
          <w:rFonts w:eastAsiaTheme="minorEastAsia"/>
          <w:sz w:val="24"/>
          <w:szCs w:val="24"/>
          <w:lang w:val="sr-Cyrl-RS"/>
        </w:rPr>
        <w:t>очекују већ да око њих кружи тј. да приме</w:t>
      </w:r>
      <w:r>
        <w:rPr>
          <w:rFonts w:eastAsiaTheme="minorEastAsia"/>
          <w:sz w:val="24"/>
          <w:szCs w:val="24"/>
          <w:lang w:val="sr-Cyrl-RS"/>
        </w:rPr>
        <w:t xml:space="preserve">ном функције да већу вредност од очекиване, а да поновном применом врати мању од очекиване и тако у круг. </w:t>
      </w:r>
    </w:p>
    <w:p w:rsidR="00961A5B" w:rsidRPr="00387B8E" w:rsidRDefault="00AC4A11" w:rsidP="009F253A">
      <w:pPr>
        <w:ind w:firstLine="720"/>
        <w:jc w:val="both"/>
        <w:rPr>
          <w:rFonts w:eastAsiaTheme="minorEastAsia"/>
          <w:sz w:val="24"/>
          <w:szCs w:val="24"/>
          <w:lang w:val="sr-Latn-RS"/>
        </w:rPr>
      </w:pPr>
      <w:r w:rsidRPr="00387B8E">
        <w:rPr>
          <w:rFonts w:eastAsiaTheme="minorEastAsia"/>
          <w:sz w:val="24"/>
          <w:szCs w:val="24"/>
          <w:lang w:val="sr-Cyrl-RS"/>
        </w:rPr>
        <w:t xml:space="preserve">Функција за тренирање </w:t>
      </w:r>
      <w:r w:rsidRPr="00387B8E">
        <w:rPr>
          <w:rFonts w:eastAsiaTheme="minorEastAsia"/>
          <w:i/>
          <w:sz w:val="24"/>
          <w:szCs w:val="24"/>
        </w:rPr>
        <w:t>train(input_array, target_array)</w:t>
      </w:r>
      <w:r w:rsidR="00961A5B" w:rsidRPr="00387B8E">
        <w:rPr>
          <w:rFonts w:eastAsiaTheme="minorEastAsia"/>
          <w:sz w:val="24"/>
          <w:szCs w:val="24"/>
          <w:lang w:val="sr-Cyrl-RS"/>
        </w:rPr>
        <w:t xml:space="preserve"> почиње исто</w:t>
      </w:r>
      <w:r w:rsidR="00961A5B" w:rsidRPr="00387B8E">
        <w:rPr>
          <w:rFonts w:eastAsiaTheme="minorEastAsia"/>
          <w:sz w:val="24"/>
          <w:szCs w:val="24"/>
          <w:lang w:val="sr-Latn-RS"/>
        </w:rPr>
        <w:t xml:space="preserve"> </w:t>
      </w:r>
      <w:r w:rsidRPr="00387B8E">
        <w:rPr>
          <w:rFonts w:eastAsiaTheme="minorEastAsia"/>
          <w:sz w:val="24"/>
          <w:szCs w:val="24"/>
          <w:lang w:val="sr-Cyrl-RS"/>
        </w:rPr>
        <w:t xml:space="preserve">као функција за тестирање. И њен циљ је одређивање излазног вектора. Међутим сада добијену вредност треба упоредити са очекиваном вредношћу. То је прослеђен вектор са свим нулама сем на позицији ентитета који је на слици. </w:t>
      </w:r>
    </w:p>
    <w:p w:rsidR="002A6A36" w:rsidRPr="00387B8E" w:rsidRDefault="002A6A36" w:rsidP="009F253A">
      <w:pPr>
        <w:ind w:firstLine="720"/>
        <w:jc w:val="both"/>
        <w:rPr>
          <w:rFonts w:eastAsiaTheme="minorEastAsia"/>
          <w:sz w:val="24"/>
          <w:szCs w:val="24"/>
          <w:lang w:val="sr-Cyrl-RS"/>
        </w:rPr>
      </w:pPr>
      <w:r w:rsidRPr="00387B8E">
        <w:rPr>
          <w:rFonts w:eastAsiaTheme="minorEastAsia"/>
          <w:sz w:val="24"/>
          <w:szCs w:val="24"/>
          <w:lang w:val="sr-Cyrl-RS"/>
        </w:rPr>
        <w:t>Најпре се улаз који је вектор претвори у матрицу димензије 784</w:t>
      </w:r>
      <w:r w:rsidRPr="00387B8E">
        <w:rPr>
          <w:rFonts w:eastAsiaTheme="minorEastAsia"/>
          <w:sz w:val="24"/>
          <w:szCs w:val="24"/>
          <w:lang w:val="sr-Latn-RS"/>
        </w:rPr>
        <w:t>x1</w:t>
      </w:r>
      <w:r w:rsidRPr="00387B8E">
        <w:rPr>
          <w:rFonts w:eastAsiaTheme="minorEastAsia"/>
          <w:sz w:val="24"/>
          <w:szCs w:val="24"/>
          <w:lang w:val="sr-Cyrl-RS"/>
        </w:rPr>
        <w:t>. Као таква она може да се множи са другом матрицом димензије 64</w:t>
      </w:r>
      <w:r w:rsidRPr="00387B8E">
        <w:rPr>
          <w:rFonts w:eastAsiaTheme="minorEastAsia"/>
          <w:sz w:val="24"/>
          <w:szCs w:val="24"/>
          <w:lang w:val="sr-Latn-RS"/>
        </w:rPr>
        <w:t>x784</w:t>
      </w:r>
      <w:r w:rsidRPr="00387B8E">
        <w:rPr>
          <w:rFonts w:eastAsiaTheme="minorEastAsia"/>
          <w:sz w:val="24"/>
          <w:szCs w:val="24"/>
          <w:lang w:val="sr-Cyrl-RS"/>
        </w:rPr>
        <w:t xml:space="preserve"> у којој су вредности тежина између улазног и скривеног слоја. Кад се на дати резултат дода </w:t>
      </w:r>
      <w:r w:rsidRPr="00387B8E">
        <w:rPr>
          <w:rFonts w:eastAsiaTheme="minorEastAsia"/>
          <w:i/>
          <w:sz w:val="24"/>
          <w:szCs w:val="24"/>
          <w:lang w:val="sr-Latn-RS"/>
        </w:rPr>
        <w:t>bias</w:t>
      </w:r>
      <w:r w:rsidRPr="00387B8E">
        <w:rPr>
          <w:rFonts w:eastAsiaTheme="minorEastAsia"/>
          <w:sz w:val="24"/>
          <w:szCs w:val="24"/>
          <w:lang w:val="sr-Cyrl-RS"/>
        </w:rPr>
        <w:t xml:space="preserve"> и изврши активациона функција над добијеном вредношћу израчунали смо вредност излаза из скривеног слоја. </w:t>
      </w:r>
    </w:p>
    <w:p w:rsidR="002A6A36" w:rsidRPr="00387B8E" w:rsidRDefault="002A6A36" w:rsidP="009F253A">
      <w:pPr>
        <w:ind w:firstLine="720"/>
        <w:jc w:val="both"/>
        <w:rPr>
          <w:rFonts w:eastAsiaTheme="minorEastAsia"/>
          <w:sz w:val="24"/>
          <w:szCs w:val="24"/>
          <w:lang w:val="sr-Cyrl-RS"/>
        </w:rPr>
      </w:pPr>
      <w:r w:rsidRPr="00387B8E">
        <w:rPr>
          <w:rFonts w:eastAsiaTheme="minorEastAsia"/>
          <w:sz w:val="24"/>
          <w:szCs w:val="24"/>
          <w:lang w:val="sr-Cyrl-RS"/>
        </w:rPr>
        <w:t>Сада множењем тежина потега између скривеног и излазног слоја, додавањем</w:t>
      </w:r>
      <w:r w:rsidRPr="00387B8E">
        <w:rPr>
          <w:rFonts w:eastAsiaTheme="minorEastAsia"/>
          <w:sz w:val="24"/>
          <w:szCs w:val="24"/>
          <w:lang w:val="sr-Latn-RS"/>
        </w:rPr>
        <w:t xml:space="preserve"> </w:t>
      </w:r>
      <w:r w:rsidRPr="00387B8E">
        <w:rPr>
          <w:rFonts w:eastAsiaTheme="minorEastAsia"/>
          <w:i/>
          <w:sz w:val="24"/>
          <w:szCs w:val="24"/>
          <w:lang w:val="sr-Latn-RS"/>
        </w:rPr>
        <w:t>bias</w:t>
      </w:r>
      <w:r w:rsidRPr="00387B8E">
        <w:rPr>
          <w:rFonts w:eastAsiaTheme="minorEastAsia"/>
          <w:sz w:val="24"/>
          <w:szCs w:val="24"/>
        </w:rPr>
        <w:t xml:space="preserve">-a </w:t>
      </w:r>
      <w:r w:rsidRPr="00387B8E">
        <w:rPr>
          <w:rFonts w:eastAsiaTheme="minorEastAsia"/>
          <w:sz w:val="24"/>
          <w:szCs w:val="24"/>
          <w:lang w:val="sr-Cyrl-RS"/>
        </w:rPr>
        <w:t>на ову вредност и применом активационе функције над њом врши се рачунање излаза из неуронске мреже.</w:t>
      </w:r>
    </w:p>
    <w:p w:rsidR="002A6A36" w:rsidRPr="00387B8E" w:rsidRDefault="002A6A36" w:rsidP="009F253A">
      <w:pPr>
        <w:ind w:firstLine="720"/>
        <w:jc w:val="both"/>
        <w:rPr>
          <w:rFonts w:eastAsiaTheme="minorEastAsia"/>
          <w:sz w:val="24"/>
          <w:szCs w:val="24"/>
          <w:lang w:val="sr-Cyrl-RS"/>
        </w:rPr>
      </w:pPr>
      <w:r w:rsidRPr="00387B8E">
        <w:rPr>
          <w:rFonts w:eastAsiaTheme="minorEastAsia"/>
          <w:sz w:val="24"/>
          <w:szCs w:val="24"/>
          <w:lang w:val="sr-Cyrl-RS"/>
        </w:rPr>
        <w:t>Претварањем циљаног излаза у матрицу димензије 10</w:t>
      </w:r>
      <w:r w:rsidRPr="00387B8E">
        <w:rPr>
          <w:rFonts w:eastAsiaTheme="minorEastAsia"/>
          <w:sz w:val="24"/>
          <w:szCs w:val="24"/>
        </w:rPr>
        <w:t>x1</w:t>
      </w:r>
      <w:r w:rsidRPr="00387B8E">
        <w:rPr>
          <w:rFonts w:eastAsiaTheme="minorEastAsia"/>
          <w:sz w:val="24"/>
          <w:szCs w:val="24"/>
          <w:lang w:val="sr-Cyrl-RS"/>
        </w:rPr>
        <w:t xml:space="preserve"> омогућена је примена функције одузимања излаза </w:t>
      </w:r>
      <w:r w:rsidR="00B378EB">
        <w:rPr>
          <w:rFonts w:eastAsiaTheme="minorEastAsia"/>
          <w:sz w:val="24"/>
          <w:szCs w:val="24"/>
          <w:lang w:val="sr-Cyrl-RS"/>
        </w:rPr>
        <w:t xml:space="preserve">од </w:t>
      </w:r>
      <w:r w:rsidR="00B378EB" w:rsidRPr="00387B8E">
        <w:rPr>
          <w:rFonts w:eastAsiaTheme="minorEastAsia"/>
          <w:sz w:val="24"/>
          <w:szCs w:val="24"/>
          <w:lang w:val="sr-Cyrl-RS"/>
        </w:rPr>
        <w:t xml:space="preserve">циљане вредности </w:t>
      </w:r>
      <w:r w:rsidRPr="00387B8E">
        <w:rPr>
          <w:rFonts w:eastAsiaTheme="minorEastAsia"/>
          <w:sz w:val="24"/>
          <w:szCs w:val="24"/>
          <w:lang w:val="sr-Cyrl-RS"/>
        </w:rPr>
        <w:t>одаке се добија излазна грешка.</w:t>
      </w:r>
    </w:p>
    <w:p w:rsidR="00983FDC" w:rsidRPr="00387B8E" w:rsidRDefault="00983FDC" w:rsidP="00DE0C96">
      <w:pPr>
        <w:jc w:val="both"/>
        <w:rPr>
          <w:rFonts w:eastAsiaTheme="minorEastAsia"/>
          <w:sz w:val="24"/>
          <w:szCs w:val="24"/>
          <w:lang w:val="sr-Cyrl-RS"/>
        </w:rPr>
      </w:pPr>
      <w:r w:rsidRPr="00387B8E">
        <w:rPr>
          <w:rFonts w:eastAsiaTheme="minorEastAsia"/>
          <w:sz w:val="24"/>
          <w:szCs w:val="24"/>
          <w:lang w:val="sr-Cyrl-RS"/>
        </w:rPr>
        <w:t>Одавде иде примена формуле</w:t>
      </w:r>
    </w:p>
    <w:p w:rsidR="00983FDC" w:rsidRPr="00387B8E" w:rsidRDefault="00983FDC" w:rsidP="00983FDC">
      <w:pPr>
        <w:rPr>
          <w:rFonts w:eastAsiaTheme="minorEastAsia"/>
          <w:i/>
          <w:sz w:val="24"/>
          <w:szCs w:val="24"/>
        </w:rPr>
      </w:pPr>
      <m:oMathPara>
        <m:oMathParaPr>
          <m:jc m:val="center"/>
        </m:oMathParaPr>
        <m:oMath>
          <m:r>
            <w:rPr>
              <w:rFonts w:ascii="Cambria Math" w:eastAsiaTheme="minorEastAsia" w:hAnsi="Cambria Math"/>
              <w:sz w:val="24"/>
              <w:szCs w:val="24"/>
            </w:rPr>
            <m:t>∆</m:t>
          </m:r>
          <m:sSub>
            <m:sSubPr>
              <m:ctrlPr>
                <w:rPr>
                  <w:rFonts w:ascii="Cambria Math" w:eastAsiaTheme="minorEastAsia" w:hAnsi="Cambria Math"/>
                  <w:i/>
                  <w:sz w:val="24"/>
                  <w:szCs w:val="24"/>
                  <w:lang w:val="sr-Latn-RS"/>
                </w:rPr>
              </m:ctrlPr>
            </m:sSubPr>
            <m:e>
              <m:r>
                <w:rPr>
                  <w:rFonts w:ascii="Cambria Math" w:eastAsiaTheme="minorEastAsia" w:hAnsi="Cambria Math"/>
                  <w:sz w:val="24"/>
                  <w:szCs w:val="24"/>
                  <w:lang w:val="sr-Latn-RS"/>
                </w:rPr>
                <m:t>w</m:t>
              </m:r>
            </m:e>
            <m:sub>
              <m:r>
                <w:rPr>
                  <w:rFonts w:ascii="Cambria Math" w:eastAsiaTheme="minorEastAsia" w:hAnsi="Cambria Math"/>
                  <w:sz w:val="24"/>
                  <w:szCs w:val="24"/>
                  <w:lang w:val="sr-Latn-RS"/>
                </w:rPr>
                <m:t>jk</m:t>
              </m:r>
            </m:sub>
          </m:sSub>
          <m:r>
            <w:rPr>
              <w:rFonts w:ascii="Cambria Math" w:eastAsiaTheme="minorEastAsia" w:hAnsi="Cambria Math"/>
              <w:sz w:val="24"/>
              <w:szCs w:val="24"/>
            </w:rPr>
            <m:t>= α*</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k</m:t>
              </m:r>
            </m:sub>
          </m:sSub>
          <m:r>
            <w:rPr>
              <w:rFonts w:ascii="Cambria Math" w:eastAsiaTheme="minorEastAsia" w:hAnsi="Cambria Math"/>
              <w:sz w:val="24"/>
              <w:szCs w:val="24"/>
            </w:rPr>
            <m:t>*sigmoid</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1-sigmoid</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e>
          </m:d>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O</m:t>
              </m:r>
            </m:e>
            <m:sub>
              <m:r>
                <w:rPr>
                  <w:rFonts w:ascii="Cambria Math" w:eastAsiaTheme="minorEastAsia" w:hAnsi="Cambria Math"/>
                  <w:sz w:val="24"/>
                  <w:szCs w:val="24"/>
                </w:rPr>
                <m:t>j</m:t>
              </m:r>
            </m:sub>
            <m:sup>
              <m:r>
                <m:rPr>
                  <m:sty m:val="p"/>
                </m:rPr>
                <w:rPr>
                  <w:rFonts w:ascii="Cambria Math" w:eastAsiaTheme="minorEastAsia" w:hAnsi="Cambria Math"/>
                  <w:sz w:val="24"/>
                  <w:szCs w:val="24"/>
                </w:rPr>
                <m:t>T</m:t>
              </m:r>
            </m:sup>
          </m:sSubSup>
        </m:oMath>
      </m:oMathPara>
    </w:p>
    <w:p w:rsidR="00E61E7F" w:rsidRDefault="00930E68" w:rsidP="00DE0C96">
      <w:pPr>
        <w:jc w:val="both"/>
        <w:rPr>
          <w:rFonts w:eastAsiaTheme="minorEastAsia"/>
          <w:sz w:val="24"/>
          <w:szCs w:val="24"/>
          <w:lang w:val="sr-Latn-RS"/>
        </w:rPr>
      </w:pPr>
      <w:r w:rsidRPr="00387B8E">
        <w:rPr>
          <w:rFonts w:eastAsiaTheme="minorEastAsia"/>
          <w:sz w:val="24"/>
          <w:szCs w:val="24"/>
          <w:lang w:val="sr-Cyrl-RS"/>
        </w:rPr>
        <w:t xml:space="preserve">У помоћну променљиву </w:t>
      </w:r>
      <w:r w:rsidRPr="00387B8E">
        <w:rPr>
          <w:rFonts w:eastAsiaTheme="minorEastAsia"/>
          <w:i/>
          <w:sz w:val="24"/>
          <w:szCs w:val="24"/>
          <w:lang w:val="sr-Latn-RS"/>
        </w:rPr>
        <w:t>gradients</w:t>
      </w:r>
      <w:r w:rsidRPr="00387B8E">
        <w:rPr>
          <w:rFonts w:eastAsiaTheme="minorEastAsia"/>
          <w:sz w:val="24"/>
          <w:szCs w:val="24"/>
          <w:lang w:val="sr-Latn-RS"/>
        </w:rPr>
        <w:t xml:space="preserve"> </w:t>
      </w:r>
      <w:r w:rsidRPr="00387B8E">
        <w:rPr>
          <w:rFonts w:eastAsiaTheme="minorEastAsia"/>
          <w:sz w:val="24"/>
          <w:szCs w:val="24"/>
          <w:lang w:val="sr-Cyrl-RS"/>
        </w:rPr>
        <w:t xml:space="preserve">се чува производ </w:t>
      </w:r>
    </w:p>
    <w:p w:rsidR="00983FDC" w:rsidRPr="00387B8E" w:rsidRDefault="00930E68" w:rsidP="002A6A36">
      <w:pPr>
        <w:rPr>
          <w:rFonts w:eastAsiaTheme="minorEastAsia"/>
          <w:sz w:val="24"/>
          <w:szCs w:val="24"/>
          <w:lang w:val="sr-Cyrl-RS"/>
        </w:rPr>
      </w:pPr>
      <m:oMathPara>
        <m:oMath>
          <m:r>
            <w:rPr>
              <w:rFonts w:ascii="Cambria Math" w:eastAsiaTheme="minorEastAsia" w:hAnsi="Cambria Math"/>
              <w:sz w:val="24"/>
              <w:szCs w:val="24"/>
            </w:rPr>
            <m:t>α*</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k</m:t>
              </m:r>
            </m:sub>
          </m:sSub>
          <m:r>
            <w:rPr>
              <w:rFonts w:ascii="Cambria Math" w:eastAsiaTheme="minorEastAsia" w:hAnsi="Cambria Math"/>
              <w:sz w:val="24"/>
              <w:szCs w:val="24"/>
            </w:rPr>
            <m:t>*sigmoid</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1-sigmoid</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k</m:t>
                      </m:r>
                    </m:sub>
                  </m:sSub>
                </m:e>
              </m:d>
            </m:e>
          </m:d>
        </m:oMath>
      </m:oMathPara>
    </w:p>
    <w:p w:rsidR="00930E68" w:rsidRPr="00387B8E" w:rsidRDefault="00930E68" w:rsidP="00DE0C96">
      <w:pPr>
        <w:jc w:val="both"/>
        <w:rPr>
          <w:rFonts w:eastAsiaTheme="minorEastAsia"/>
          <w:sz w:val="24"/>
          <w:szCs w:val="24"/>
          <w:lang w:val="sr-Cyrl-RS"/>
        </w:rPr>
      </w:pPr>
      <w:r w:rsidRPr="00387B8E">
        <w:rPr>
          <w:rFonts w:eastAsiaTheme="minorEastAsia"/>
          <w:sz w:val="24"/>
          <w:szCs w:val="24"/>
          <w:lang w:val="sr-Cyrl-RS"/>
        </w:rPr>
        <w:t>Врши се транспоновање излаза скривеног слоја што је задњи део функције за одређивање промене тежина потега.</w:t>
      </w:r>
    </w:p>
    <w:p w:rsidR="00930E68" w:rsidRDefault="00930E68" w:rsidP="00DE0C96">
      <w:pPr>
        <w:jc w:val="both"/>
        <w:rPr>
          <w:rFonts w:eastAsiaTheme="minorEastAsia"/>
          <w:sz w:val="24"/>
          <w:szCs w:val="24"/>
        </w:rPr>
      </w:pPr>
      <w:r w:rsidRPr="00387B8E">
        <w:rPr>
          <w:rFonts w:eastAsiaTheme="minorEastAsia"/>
          <w:sz w:val="24"/>
          <w:szCs w:val="24"/>
          <w:lang w:val="sr-Cyrl-RS"/>
        </w:rPr>
        <w:t xml:space="preserve">Нове тежине се добијају додавањем промене тежина на старе вредности тежина. Нова вредност за </w:t>
      </w:r>
      <w:r w:rsidRPr="00387B8E">
        <w:rPr>
          <w:rFonts w:eastAsiaTheme="minorEastAsia"/>
          <w:i/>
          <w:sz w:val="24"/>
          <w:szCs w:val="24"/>
        </w:rPr>
        <w:t>bias</w:t>
      </w:r>
      <w:r w:rsidRPr="00387B8E">
        <w:rPr>
          <w:rFonts w:eastAsiaTheme="minorEastAsia"/>
          <w:i/>
          <w:sz w:val="24"/>
          <w:szCs w:val="24"/>
          <w:lang w:val="sr-Cyrl-RS"/>
        </w:rPr>
        <w:t xml:space="preserve"> </w:t>
      </w:r>
      <w:r w:rsidRPr="00387B8E">
        <w:rPr>
          <w:rFonts w:eastAsiaTheme="minorEastAsia"/>
          <w:sz w:val="24"/>
          <w:szCs w:val="24"/>
          <w:lang w:val="sr-Cyrl-RS"/>
        </w:rPr>
        <w:t>се добија додавањем градијента на стару вредност.</w:t>
      </w:r>
    </w:p>
    <w:p w:rsidR="00387B8E" w:rsidRDefault="00387B8E" w:rsidP="00DE0C96">
      <w:pPr>
        <w:jc w:val="both"/>
        <w:rPr>
          <w:rFonts w:eastAsiaTheme="minorEastAsia"/>
          <w:sz w:val="24"/>
          <w:szCs w:val="24"/>
          <w:lang w:val="sr-Cyrl-RS"/>
        </w:rPr>
      </w:pPr>
      <w:r>
        <w:rPr>
          <w:rFonts w:eastAsiaTheme="minorEastAsia"/>
          <w:sz w:val="24"/>
          <w:szCs w:val="24"/>
          <w:lang w:val="sr-Cyrl-RS"/>
        </w:rPr>
        <w:t>Следећа се рачуна грешка на излазу скривеног слоја. Њу добијамо из производа тежина између скривеног и излазног слоја и грешке на излазу.</w:t>
      </w:r>
    </w:p>
    <w:p w:rsidR="00387B8E" w:rsidRPr="00126B8E" w:rsidRDefault="00387B8E" w:rsidP="00DE0C96">
      <w:pPr>
        <w:jc w:val="both"/>
        <w:rPr>
          <w:rFonts w:eastAsiaTheme="minorEastAsia"/>
          <w:sz w:val="24"/>
          <w:szCs w:val="24"/>
        </w:rPr>
      </w:pPr>
      <w:r>
        <w:rPr>
          <w:rFonts w:eastAsiaTheme="minorEastAsia"/>
          <w:sz w:val="24"/>
          <w:szCs w:val="24"/>
          <w:lang w:val="sr-Cyrl-RS"/>
        </w:rPr>
        <w:t>Одавде се понављају кораци из излазног слоја чиме се добија градијент скривеног слоја</w:t>
      </w:r>
      <w:r w:rsidR="00981119">
        <w:rPr>
          <w:rFonts w:eastAsiaTheme="minorEastAsia"/>
          <w:sz w:val="24"/>
          <w:szCs w:val="24"/>
          <w:lang w:val="sr-Cyrl-RS"/>
        </w:rPr>
        <w:t xml:space="preserve"> и нове вредности тежина потега и </w:t>
      </w:r>
      <w:r w:rsidR="00981119" w:rsidRPr="00981119">
        <w:rPr>
          <w:rFonts w:eastAsiaTheme="minorEastAsia"/>
          <w:i/>
          <w:sz w:val="24"/>
          <w:szCs w:val="24"/>
          <w:lang w:val="sr-Latn-RS"/>
        </w:rPr>
        <w:t>bias</w:t>
      </w:r>
      <w:r w:rsidR="00981119">
        <w:rPr>
          <w:rFonts w:eastAsiaTheme="minorEastAsia"/>
          <w:sz w:val="24"/>
          <w:szCs w:val="24"/>
        </w:rPr>
        <w:t>-</w:t>
      </w:r>
      <w:r w:rsidR="00981119">
        <w:rPr>
          <w:rFonts w:eastAsiaTheme="minorEastAsia"/>
          <w:sz w:val="24"/>
          <w:szCs w:val="24"/>
          <w:lang w:val="sr-Cyrl-RS"/>
        </w:rPr>
        <w:t>а.</w:t>
      </w:r>
      <w:r w:rsidR="00126B8E">
        <w:rPr>
          <w:rFonts w:eastAsiaTheme="minorEastAsia"/>
          <w:sz w:val="24"/>
          <w:szCs w:val="24"/>
        </w:rPr>
        <w:t>[</w:t>
      </w:r>
      <w:r w:rsidR="008427A9">
        <w:rPr>
          <w:rFonts w:eastAsiaTheme="minorEastAsia"/>
          <w:sz w:val="24"/>
          <w:szCs w:val="24"/>
        </w:rPr>
        <w:t>7</w:t>
      </w:r>
      <w:r w:rsidR="00126B8E">
        <w:rPr>
          <w:rFonts w:eastAsiaTheme="minorEastAsia"/>
          <w:sz w:val="24"/>
          <w:szCs w:val="24"/>
        </w:rPr>
        <w:t>]</w:t>
      </w:r>
    </w:p>
    <w:p w:rsidR="00981119" w:rsidRDefault="00767283" w:rsidP="00981119">
      <w:pPr>
        <w:jc w:val="center"/>
        <w:rPr>
          <w:rFonts w:eastAsiaTheme="minorEastAsia"/>
          <w:lang w:val="sr-Cyrl-RS"/>
        </w:rPr>
      </w:pPr>
      <w:r w:rsidRPr="00767283">
        <w:rPr>
          <w:rFonts w:eastAsiaTheme="minorEastAsia"/>
          <w:noProof/>
          <w:lang w:val="sr-Latn-RS" w:eastAsia="sr-Latn-RS"/>
        </w:rPr>
        <w:lastRenderedPageBreak/>
        <w:drawing>
          <wp:inline distT="0" distB="0" distL="0" distR="0" wp14:anchorId="153EBEE8" wp14:editId="232E992F">
            <wp:extent cx="5195454" cy="6295969"/>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96845" cy="6297654"/>
                    </a:xfrm>
                    <a:prstGeom prst="rect">
                      <a:avLst/>
                    </a:prstGeom>
                  </pic:spPr>
                </pic:pic>
              </a:graphicData>
            </a:graphic>
          </wp:inline>
        </w:drawing>
      </w:r>
    </w:p>
    <w:p w:rsidR="00174077" w:rsidRDefault="00174077" w:rsidP="00981119">
      <w:pPr>
        <w:jc w:val="center"/>
        <w:rPr>
          <w:rFonts w:eastAsiaTheme="minorEastAsia"/>
          <w:lang w:val="sr-Cyrl-RS"/>
        </w:rPr>
      </w:pPr>
      <w:r>
        <w:rPr>
          <w:rFonts w:eastAsiaTheme="minorEastAsia"/>
          <w:lang w:val="sr-Cyrl-RS"/>
        </w:rPr>
        <w:t>Слика 4.15 Функција за тренирање система</w:t>
      </w:r>
    </w:p>
    <w:p w:rsidR="00190CEF" w:rsidRDefault="00190CEF" w:rsidP="00930E68">
      <w:pPr>
        <w:jc w:val="center"/>
        <w:rPr>
          <w:rFonts w:eastAsiaTheme="minorEastAsia"/>
          <w:lang w:val="sr-Latn-RS"/>
        </w:rPr>
      </w:pPr>
      <w:r w:rsidRPr="00190CEF">
        <w:rPr>
          <w:rFonts w:eastAsiaTheme="minorEastAsia"/>
          <w:noProof/>
          <w:lang w:val="sr-Latn-RS" w:eastAsia="sr-Latn-RS"/>
        </w:rPr>
        <w:lastRenderedPageBreak/>
        <w:drawing>
          <wp:inline distT="0" distB="0" distL="0" distR="0" wp14:anchorId="4DB75DD1" wp14:editId="0E96E82E">
            <wp:extent cx="2962320" cy="291192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63310" cy="2912902"/>
                    </a:xfrm>
                    <a:prstGeom prst="rect">
                      <a:avLst/>
                    </a:prstGeom>
                  </pic:spPr>
                </pic:pic>
              </a:graphicData>
            </a:graphic>
          </wp:inline>
        </w:drawing>
      </w:r>
      <w:r w:rsidRPr="00190CEF">
        <w:rPr>
          <w:rFonts w:eastAsiaTheme="minorEastAsia"/>
          <w:noProof/>
          <w:lang w:val="sr-Latn-RS" w:eastAsia="sr-Latn-RS"/>
        </w:rPr>
        <w:drawing>
          <wp:inline distT="0" distB="0" distL="0" distR="0" wp14:anchorId="4E55EA9A" wp14:editId="5115F122">
            <wp:extent cx="3112702" cy="29161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11899" cy="2915378"/>
                    </a:xfrm>
                    <a:prstGeom prst="rect">
                      <a:avLst/>
                    </a:prstGeom>
                  </pic:spPr>
                </pic:pic>
              </a:graphicData>
            </a:graphic>
          </wp:inline>
        </w:drawing>
      </w:r>
    </w:p>
    <w:p w:rsidR="00E26FAB" w:rsidRDefault="00E26FAB" w:rsidP="00930E68">
      <w:pPr>
        <w:jc w:val="center"/>
        <w:rPr>
          <w:rFonts w:eastAsiaTheme="minorEastAsia"/>
        </w:rPr>
      </w:pPr>
      <w:r>
        <w:rPr>
          <w:rFonts w:eastAsiaTheme="minorEastAsia"/>
          <w:lang w:val="sr-Cyrl-RS"/>
        </w:rPr>
        <w:t xml:space="preserve">Слика </w:t>
      </w:r>
      <w:r w:rsidR="00174077">
        <w:rPr>
          <w:rFonts w:eastAsiaTheme="minorEastAsia"/>
          <w:lang w:val="sr-Cyrl-RS"/>
        </w:rPr>
        <w:t>4</w:t>
      </w:r>
      <w:r w:rsidR="00174077">
        <w:rPr>
          <w:rFonts w:eastAsiaTheme="minorEastAsia"/>
          <w:lang w:val="sr-Latn-CS"/>
        </w:rPr>
        <w:t>.</w:t>
      </w:r>
      <w:r w:rsidR="00174077">
        <w:rPr>
          <w:rFonts w:eastAsiaTheme="minorEastAsia"/>
          <w:lang w:val="sr-Cyrl-RS"/>
        </w:rPr>
        <w:t>16 Пример рада апликације пре и после процеса учења</w:t>
      </w:r>
    </w:p>
    <w:p w:rsidR="00A007F7" w:rsidRDefault="00A007F7" w:rsidP="00A007F7">
      <w:pPr>
        <w:jc w:val="both"/>
        <w:rPr>
          <w:rFonts w:eastAsiaTheme="minorEastAsia"/>
          <w:sz w:val="24"/>
          <w:szCs w:val="24"/>
          <w:lang w:val="sr-Cyrl-RS"/>
        </w:rPr>
      </w:pPr>
    </w:p>
    <w:p w:rsidR="00A007F7" w:rsidRPr="00A007F7" w:rsidRDefault="00A007F7" w:rsidP="00A007F7">
      <w:pPr>
        <w:jc w:val="both"/>
        <w:rPr>
          <w:rFonts w:eastAsiaTheme="minorEastAsia"/>
          <w:sz w:val="24"/>
          <w:szCs w:val="24"/>
          <w:lang w:val="sr-Cyrl-RS"/>
        </w:rPr>
      </w:pPr>
      <w:r>
        <w:rPr>
          <w:rFonts w:eastAsiaTheme="minorEastAsia"/>
          <w:sz w:val="24"/>
          <w:szCs w:val="24"/>
          <w:lang w:val="sr-Cyrl-RS"/>
        </w:rPr>
        <w:t>Слика 4.16 представља рад апликације пре и после тренирања. Пре тренирања су шансе произвољно распоређене за сваки од објеката. Због постављања тежина на произвољне вредности систем може да да неку претпоставку али не и нужно тачну. Након тренирања и постављања тежина потега систем са сигурношћу може да претпостави шта је на слици.</w:t>
      </w:r>
    </w:p>
    <w:p w:rsidR="00174077" w:rsidRDefault="00174077" w:rsidP="006A5C85">
      <w:pPr>
        <w:pStyle w:val="Heading1"/>
        <w:ind w:left="360" w:firstLine="0"/>
        <w:rPr>
          <w:rFonts w:eastAsiaTheme="minorEastAsia"/>
          <w:b w:val="0"/>
          <w:bCs w:val="0"/>
          <w:sz w:val="24"/>
          <w:szCs w:val="24"/>
          <w:lang w:val="sr-Cyrl-RS"/>
        </w:rPr>
      </w:pPr>
    </w:p>
    <w:p w:rsidR="006A5C85" w:rsidRDefault="006A5C85" w:rsidP="006A5C85">
      <w:pPr>
        <w:pStyle w:val="Heading2"/>
        <w:jc w:val="center"/>
        <w:rPr>
          <w:rFonts w:eastAsiaTheme="minorEastAsia"/>
          <w:lang w:val="sr-Cyrl-RS"/>
        </w:rPr>
      </w:pPr>
      <w:bookmarkStart w:id="13" w:name="_Toc182517023"/>
      <w:r>
        <w:rPr>
          <w:rFonts w:eastAsiaTheme="minorEastAsia"/>
          <w:lang w:val="sr-Cyrl-RS"/>
        </w:rPr>
        <w:t xml:space="preserve">4.4 Приказ грешеке </w:t>
      </w:r>
      <w:r w:rsidR="00864DBB">
        <w:rPr>
          <w:rFonts w:eastAsiaTheme="minorEastAsia"/>
          <w:lang w:val="sr-Cyrl-RS"/>
        </w:rPr>
        <w:t>при учењу</w:t>
      </w:r>
      <w:bookmarkEnd w:id="13"/>
    </w:p>
    <w:p w:rsidR="00864DBB" w:rsidRDefault="00864DBB" w:rsidP="006A5C85">
      <w:pPr>
        <w:pStyle w:val="Heading2"/>
        <w:jc w:val="center"/>
        <w:rPr>
          <w:rFonts w:eastAsiaTheme="minorEastAsia"/>
          <w:lang w:val="sr-Cyrl-RS"/>
        </w:rPr>
      </w:pPr>
    </w:p>
    <w:p w:rsidR="00864DBB" w:rsidRPr="00E61E7F" w:rsidRDefault="009F253A" w:rsidP="009F253A">
      <w:pPr>
        <w:jc w:val="both"/>
        <w:rPr>
          <w:rFonts w:eastAsiaTheme="minorEastAsia"/>
          <w:sz w:val="24"/>
          <w:szCs w:val="24"/>
          <w:lang w:val="sr-Cyrl-RS"/>
        </w:rPr>
      </w:pPr>
      <w:r>
        <w:rPr>
          <w:rFonts w:eastAsiaTheme="minorEastAsia"/>
          <w:sz w:val="24"/>
          <w:szCs w:val="24"/>
          <w:lang w:val="sr-Cyrl-RS"/>
        </w:rPr>
        <w:tab/>
      </w:r>
      <w:r w:rsidR="00864DBB">
        <w:rPr>
          <w:rFonts w:eastAsiaTheme="minorEastAsia"/>
          <w:sz w:val="24"/>
          <w:szCs w:val="24"/>
          <w:lang w:val="sr-Cyrl-RS"/>
        </w:rPr>
        <w:t xml:space="preserve">Да би се обавила анализа података и дошло до закључка који ентитети изазивају највећу забуну код неуронске мреже додата је функција која осим што проверава колико пута је погођено о ком ентитету је реч тј. Колико пута је претпоставка одговарала тачном резултату, записује и колико пута је тај неки ентитет замењен са којим од осталих ентитета. Да би се ово постигло додата је функција која након извршења враћа матрицу. За приказ је коришћена функција </w:t>
      </w:r>
      <w:r w:rsidR="00864DBB" w:rsidRPr="00720C2A">
        <w:rPr>
          <w:rFonts w:eastAsiaTheme="minorEastAsia"/>
          <w:i/>
          <w:sz w:val="24"/>
          <w:szCs w:val="24"/>
        </w:rPr>
        <w:t>console.table()</w:t>
      </w:r>
      <w:r w:rsidR="00864DBB">
        <w:rPr>
          <w:rFonts w:eastAsiaTheme="minorEastAsia"/>
          <w:sz w:val="24"/>
          <w:szCs w:val="24"/>
          <w:lang w:val="sr-Cyrl-RS"/>
        </w:rPr>
        <w:t xml:space="preserve"> која омогућава приказ матрице у облику табеле у конзоли. Функција је слична функцији за тестирање. Додатно се креира матрица величине 10</w:t>
      </w:r>
      <w:r w:rsidR="00864DBB">
        <w:rPr>
          <w:rFonts w:eastAsiaTheme="minorEastAsia"/>
          <w:sz w:val="24"/>
          <w:szCs w:val="24"/>
        </w:rPr>
        <w:t>x10</w:t>
      </w:r>
      <w:r w:rsidR="00864DBB">
        <w:rPr>
          <w:rFonts w:eastAsiaTheme="minorEastAsia"/>
          <w:sz w:val="24"/>
          <w:szCs w:val="24"/>
          <w:lang w:val="sr-Cyrl-RS"/>
        </w:rPr>
        <w:t xml:space="preserve"> јер је то број ентитета са којима неуронска мрежа ради. Над сваким од елемената низа који је параметар који се преноси при позиву функције врши се исти део кода. Чита се елемент низа који је и сам низ пиксела цртежа који анализирамо. Он се даље преноси као параметар функције неуронске мреже која на основу тог нормализованог низа пиксела одређује који предмет корисник црта. И ако је у питању низ могуће је додати му додатне атрибуте и третирати га као објекат што је и учињено кад је раније кроз атрибут </w:t>
      </w:r>
      <w:r w:rsidR="00864DBB" w:rsidRPr="006B6F83">
        <w:rPr>
          <w:rFonts w:eastAsiaTheme="minorEastAsia"/>
          <w:i/>
          <w:sz w:val="24"/>
          <w:szCs w:val="24"/>
        </w:rPr>
        <w:t>label</w:t>
      </w:r>
      <w:r w:rsidR="00864DBB">
        <w:rPr>
          <w:rFonts w:eastAsiaTheme="minorEastAsia"/>
          <w:sz w:val="24"/>
          <w:szCs w:val="24"/>
          <w:lang w:val="sr-Cyrl-RS"/>
        </w:rPr>
        <w:t xml:space="preserve"> пренесен редни број ентитета који је на слици. Врши се повећање вредности у матрици на позицији </w:t>
      </w:r>
      <w:r w:rsidR="00864DBB">
        <w:rPr>
          <w:rFonts w:eastAsiaTheme="minorEastAsia"/>
          <w:i/>
          <w:sz w:val="24"/>
          <w:szCs w:val="24"/>
        </w:rPr>
        <w:t>guesses[label][classification]</w:t>
      </w:r>
      <w:r w:rsidR="00864DBB">
        <w:rPr>
          <w:rFonts w:eastAsiaTheme="minorEastAsia"/>
          <w:sz w:val="24"/>
          <w:szCs w:val="24"/>
        </w:rPr>
        <w:t xml:space="preserve">. </w:t>
      </w:r>
      <w:r w:rsidR="00864DBB">
        <w:rPr>
          <w:rFonts w:eastAsiaTheme="minorEastAsia"/>
          <w:sz w:val="24"/>
          <w:szCs w:val="24"/>
          <w:lang w:val="sr-Cyrl-RS"/>
        </w:rPr>
        <w:t>На овај начин на дијагонали матрице добијамо број тачних погађања. Редни број елемената дијагонале одговара редном броју ентитета.Редни број реда представља ентитет о коме је реч а свака од колона ентитет о којем неуронска мрежа мисли да се ради.</w:t>
      </w:r>
      <w:r w:rsidR="00E61E7F">
        <w:rPr>
          <w:rFonts w:eastAsiaTheme="minorEastAsia"/>
          <w:sz w:val="24"/>
          <w:szCs w:val="24"/>
          <w:lang w:val="sr-Latn-RS"/>
        </w:rPr>
        <w:t xml:space="preserve"> (</w:t>
      </w:r>
      <w:r w:rsidR="00E61E7F">
        <w:rPr>
          <w:rFonts w:eastAsiaTheme="minorEastAsia"/>
          <w:sz w:val="24"/>
          <w:szCs w:val="24"/>
          <w:lang w:val="sr-Cyrl-RS"/>
        </w:rPr>
        <w:t>Слика 6.2)</w:t>
      </w:r>
    </w:p>
    <w:p w:rsidR="00864DBB" w:rsidRDefault="00864DBB" w:rsidP="00864DBB">
      <w:pPr>
        <w:jc w:val="both"/>
        <w:rPr>
          <w:rFonts w:eastAsiaTheme="minorEastAsia"/>
          <w:sz w:val="24"/>
          <w:szCs w:val="24"/>
          <w:lang w:val="sr-Latn-RS"/>
        </w:rPr>
      </w:pPr>
    </w:p>
    <w:p w:rsidR="00864DBB" w:rsidRDefault="00864DBB" w:rsidP="00864DBB">
      <w:pPr>
        <w:jc w:val="center"/>
        <w:rPr>
          <w:rFonts w:eastAsiaTheme="minorEastAsia"/>
          <w:sz w:val="24"/>
          <w:szCs w:val="24"/>
          <w:lang w:val="sr-Latn-RS"/>
        </w:rPr>
      </w:pPr>
      <w:r w:rsidRPr="00204BEF">
        <w:rPr>
          <w:rFonts w:eastAsiaTheme="minorEastAsia"/>
          <w:noProof/>
          <w:sz w:val="24"/>
          <w:szCs w:val="24"/>
          <w:lang w:val="sr-Latn-RS" w:eastAsia="sr-Latn-RS"/>
        </w:rPr>
        <w:lastRenderedPageBreak/>
        <w:drawing>
          <wp:inline distT="0" distB="0" distL="0" distR="0" wp14:anchorId="51D0815D" wp14:editId="46FFA8B9">
            <wp:extent cx="5181600" cy="33206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82324" cy="3321067"/>
                    </a:xfrm>
                    <a:prstGeom prst="rect">
                      <a:avLst/>
                    </a:prstGeom>
                  </pic:spPr>
                </pic:pic>
              </a:graphicData>
            </a:graphic>
          </wp:inline>
        </w:drawing>
      </w:r>
    </w:p>
    <w:p w:rsidR="00864DBB" w:rsidRPr="00DB5B5A" w:rsidRDefault="00864DBB" w:rsidP="00864DBB">
      <w:pPr>
        <w:jc w:val="center"/>
        <w:rPr>
          <w:rFonts w:eastAsiaTheme="minorEastAsia"/>
          <w:szCs w:val="24"/>
          <w:lang w:val="sr-Cyrl-RS"/>
        </w:rPr>
      </w:pPr>
      <w:r w:rsidRPr="00DB5B5A">
        <w:rPr>
          <w:rFonts w:eastAsiaTheme="minorEastAsia"/>
          <w:szCs w:val="24"/>
          <w:lang w:val="sr-Cyrl-RS"/>
        </w:rPr>
        <w:t xml:space="preserve">Слика </w:t>
      </w:r>
      <w:r w:rsidRPr="00DB5B5A">
        <w:rPr>
          <w:rFonts w:eastAsiaTheme="minorEastAsia"/>
          <w:szCs w:val="24"/>
          <w:lang w:val="sr-Latn-RS"/>
        </w:rPr>
        <w:t>6.</w:t>
      </w:r>
      <w:r w:rsidRPr="00DB5B5A">
        <w:rPr>
          <w:rFonts w:eastAsiaTheme="minorEastAsia"/>
          <w:szCs w:val="24"/>
          <w:lang w:val="sr-Cyrl-RS"/>
        </w:rPr>
        <w:t>1 Функција за цртање табеле са тачним и нетачним претпоставкама приликом тестирања</w:t>
      </w:r>
    </w:p>
    <w:p w:rsidR="00864DBB" w:rsidRPr="00D70050" w:rsidRDefault="00864DBB" w:rsidP="00864DBB">
      <w:pPr>
        <w:jc w:val="center"/>
        <w:rPr>
          <w:rFonts w:eastAsiaTheme="minorEastAsia"/>
          <w:sz w:val="24"/>
          <w:szCs w:val="24"/>
          <w:lang w:val="sr-Latn-RS"/>
        </w:rPr>
      </w:pPr>
    </w:p>
    <w:tbl>
      <w:tblPr>
        <w:tblStyle w:val="LightShading-Accent1"/>
        <w:tblW w:w="0" w:type="auto"/>
        <w:tblLook w:val="0480" w:firstRow="0" w:lastRow="0" w:firstColumn="1" w:lastColumn="0" w:noHBand="0" w:noVBand="1"/>
      </w:tblPr>
      <w:tblGrid>
        <w:gridCol w:w="1285"/>
        <w:gridCol w:w="872"/>
        <w:gridCol w:w="692"/>
        <w:gridCol w:w="639"/>
        <w:gridCol w:w="863"/>
        <w:gridCol w:w="1193"/>
        <w:gridCol w:w="656"/>
        <w:gridCol w:w="806"/>
        <w:gridCol w:w="899"/>
        <w:gridCol w:w="806"/>
        <w:gridCol w:w="650"/>
      </w:tblGrid>
      <w:tr w:rsidR="00E61E7F" w:rsidTr="00E61E7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p>
        </w:tc>
        <w:tc>
          <w:tcPr>
            <w:tcW w:w="863"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Кактус</w:t>
            </w:r>
          </w:p>
        </w:tc>
        <w:tc>
          <w:tcPr>
            <w:tcW w:w="6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Ауто</w:t>
            </w:r>
          </w:p>
        </w:tc>
        <w:tc>
          <w:tcPr>
            <w:tcW w:w="639"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Око</w:t>
            </w:r>
          </w:p>
        </w:tc>
        <w:tc>
          <w:tcPr>
            <w:tcW w:w="854"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Гитара</w:t>
            </w:r>
          </w:p>
        </w:tc>
        <w:tc>
          <w:tcPr>
            <w:tcW w:w="1181"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Пешчаник</w:t>
            </w:r>
          </w:p>
        </w:tc>
        <w:tc>
          <w:tcPr>
            <w:tcW w:w="656"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Нож</w:t>
            </w:r>
          </w:p>
        </w:tc>
        <w:tc>
          <w:tcPr>
            <w:tcW w:w="798"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Шоља</w:t>
            </w:r>
          </w:p>
        </w:tc>
        <w:tc>
          <w:tcPr>
            <w:tcW w:w="890"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Маказе</w:t>
            </w:r>
          </w:p>
        </w:tc>
        <w:tc>
          <w:tcPr>
            <w:tcW w:w="798"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Сунце</w:t>
            </w:r>
          </w:p>
        </w:tc>
        <w:tc>
          <w:tcPr>
            <w:tcW w:w="650"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Мач</w:t>
            </w:r>
          </w:p>
        </w:tc>
      </w:tr>
      <w:tr w:rsidR="00E61E7F" w:rsidTr="00E61E7F">
        <w:trPr>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Кактус</w:t>
            </w:r>
          </w:p>
        </w:tc>
        <w:tc>
          <w:tcPr>
            <w:tcW w:w="863" w:type="dxa"/>
            <w:tcBorders>
              <w:top w:val="single" w:sz="4" w:space="0" w:color="auto"/>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11</w:t>
            </w:r>
          </w:p>
        </w:tc>
        <w:tc>
          <w:tcPr>
            <w:tcW w:w="685"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744</w:t>
            </w:r>
          </w:p>
        </w:tc>
        <w:tc>
          <w:tcPr>
            <w:tcW w:w="639"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8</w:t>
            </w:r>
          </w:p>
        </w:tc>
        <w:tc>
          <w:tcPr>
            <w:tcW w:w="854"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w:t>
            </w:r>
          </w:p>
        </w:tc>
        <w:tc>
          <w:tcPr>
            <w:tcW w:w="1181"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13</w:t>
            </w:r>
          </w:p>
        </w:tc>
        <w:tc>
          <w:tcPr>
            <w:tcW w:w="798"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192</w:t>
            </w:r>
          </w:p>
        </w:tc>
        <w:tc>
          <w:tcPr>
            <w:tcW w:w="890"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w:t>
            </w:r>
          </w:p>
        </w:tc>
        <w:tc>
          <w:tcPr>
            <w:tcW w:w="798"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23</w:t>
            </w:r>
          </w:p>
        </w:tc>
      </w:tr>
      <w:tr w:rsidR="00E61E7F" w:rsidTr="00E61E7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Ауто</w:t>
            </w:r>
          </w:p>
        </w:tc>
        <w:tc>
          <w:tcPr>
            <w:tcW w:w="863"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22</w:t>
            </w:r>
          </w:p>
        </w:tc>
        <w:tc>
          <w:tcPr>
            <w:tcW w:w="685"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755</w:t>
            </w:r>
          </w:p>
        </w:tc>
        <w:tc>
          <w:tcPr>
            <w:tcW w:w="63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w:t>
            </w:r>
          </w:p>
        </w:tc>
        <w:tc>
          <w:tcPr>
            <w:tcW w:w="854"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w:t>
            </w:r>
          </w:p>
        </w:tc>
        <w:tc>
          <w:tcPr>
            <w:tcW w:w="1181"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w:t>
            </w:r>
          </w:p>
        </w:tc>
        <w:tc>
          <w:tcPr>
            <w:tcW w:w="65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5</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162</w:t>
            </w:r>
          </w:p>
        </w:tc>
        <w:tc>
          <w:tcPr>
            <w:tcW w:w="89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14</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34</w:t>
            </w:r>
          </w:p>
        </w:tc>
      </w:tr>
      <w:tr w:rsidR="00E61E7F" w:rsidTr="00E61E7F">
        <w:trPr>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Око</w:t>
            </w:r>
          </w:p>
        </w:tc>
        <w:tc>
          <w:tcPr>
            <w:tcW w:w="863"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13</w:t>
            </w:r>
          </w:p>
        </w:tc>
        <w:tc>
          <w:tcPr>
            <w:tcW w:w="685"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675</w:t>
            </w:r>
          </w:p>
        </w:tc>
        <w:tc>
          <w:tcPr>
            <w:tcW w:w="63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w:t>
            </w:r>
          </w:p>
        </w:tc>
        <w:tc>
          <w:tcPr>
            <w:tcW w:w="854"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8</w:t>
            </w:r>
          </w:p>
        </w:tc>
        <w:tc>
          <w:tcPr>
            <w:tcW w:w="1181"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9</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267</w:t>
            </w:r>
          </w:p>
        </w:tc>
        <w:tc>
          <w:tcPr>
            <w:tcW w:w="89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12</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10</w:t>
            </w:r>
          </w:p>
        </w:tc>
      </w:tr>
      <w:tr w:rsidR="00E61E7F" w:rsidTr="00E61E7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Гитара</w:t>
            </w:r>
          </w:p>
        </w:tc>
        <w:tc>
          <w:tcPr>
            <w:tcW w:w="863"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5</w:t>
            </w:r>
          </w:p>
        </w:tc>
        <w:tc>
          <w:tcPr>
            <w:tcW w:w="685"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676</w:t>
            </w:r>
          </w:p>
        </w:tc>
        <w:tc>
          <w:tcPr>
            <w:tcW w:w="63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12</w:t>
            </w:r>
          </w:p>
        </w:tc>
        <w:tc>
          <w:tcPr>
            <w:tcW w:w="854"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13</w:t>
            </w:r>
          </w:p>
        </w:tc>
        <w:tc>
          <w:tcPr>
            <w:tcW w:w="1181"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29</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237</w:t>
            </w:r>
          </w:p>
        </w:tc>
        <w:tc>
          <w:tcPr>
            <w:tcW w:w="89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13</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15</w:t>
            </w:r>
          </w:p>
        </w:tc>
      </w:tr>
      <w:tr w:rsidR="00E61E7F" w:rsidTr="00E61E7F">
        <w:trPr>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Пешчаник</w:t>
            </w:r>
          </w:p>
        </w:tc>
        <w:tc>
          <w:tcPr>
            <w:tcW w:w="863"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22</w:t>
            </w:r>
          </w:p>
        </w:tc>
        <w:tc>
          <w:tcPr>
            <w:tcW w:w="685"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559</w:t>
            </w:r>
          </w:p>
        </w:tc>
        <w:tc>
          <w:tcPr>
            <w:tcW w:w="63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14</w:t>
            </w:r>
          </w:p>
        </w:tc>
        <w:tc>
          <w:tcPr>
            <w:tcW w:w="854"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w:t>
            </w:r>
          </w:p>
        </w:tc>
        <w:tc>
          <w:tcPr>
            <w:tcW w:w="1181"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90</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295</w:t>
            </w:r>
          </w:p>
        </w:tc>
        <w:tc>
          <w:tcPr>
            <w:tcW w:w="89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11</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w:t>
            </w:r>
          </w:p>
        </w:tc>
      </w:tr>
      <w:tr w:rsidR="00E61E7F" w:rsidTr="00E61E7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Нож</w:t>
            </w:r>
          </w:p>
        </w:tc>
        <w:tc>
          <w:tcPr>
            <w:tcW w:w="863"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16</w:t>
            </w:r>
          </w:p>
        </w:tc>
        <w:tc>
          <w:tcPr>
            <w:tcW w:w="685"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747</w:t>
            </w:r>
          </w:p>
        </w:tc>
        <w:tc>
          <w:tcPr>
            <w:tcW w:w="63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w:t>
            </w:r>
          </w:p>
        </w:tc>
        <w:tc>
          <w:tcPr>
            <w:tcW w:w="854"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w:t>
            </w:r>
          </w:p>
        </w:tc>
        <w:tc>
          <w:tcPr>
            <w:tcW w:w="1181"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w:t>
            </w:r>
          </w:p>
        </w:tc>
        <w:tc>
          <w:tcPr>
            <w:tcW w:w="65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28</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171</w:t>
            </w:r>
          </w:p>
        </w:tc>
        <w:tc>
          <w:tcPr>
            <w:tcW w:w="89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12</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11</w:t>
            </w:r>
          </w:p>
        </w:tc>
      </w:tr>
      <w:tr w:rsidR="00E61E7F" w:rsidTr="00E61E7F">
        <w:trPr>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Шоља</w:t>
            </w:r>
          </w:p>
        </w:tc>
        <w:tc>
          <w:tcPr>
            <w:tcW w:w="863"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79</w:t>
            </w:r>
          </w:p>
        </w:tc>
        <w:tc>
          <w:tcPr>
            <w:tcW w:w="685"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687</w:t>
            </w:r>
          </w:p>
        </w:tc>
        <w:tc>
          <w:tcPr>
            <w:tcW w:w="63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w:t>
            </w:r>
          </w:p>
        </w:tc>
        <w:tc>
          <w:tcPr>
            <w:tcW w:w="854"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w:t>
            </w:r>
          </w:p>
        </w:tc>
        <w:tc>
          <w:tcPr>
            <w:tcW w:w="1181"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9</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205</w:t>
            </w:r>
          </w:p>
        </w:tc>
        <w:tc>
          <w:tcPr>
            <w:tcW w:w="89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4</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11</w:t>
            </w:r>
          </w:p>
        </w:tc>
      </w:tr>
      <w:tr w:rsidR="00E61E7F" w:rsidTr="00E61E7F">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Маказе</w:t>
            </w:r>
          </w:p>
        </w:tc>
        <w:tc>
          <w:tcPr>
            <w:tcW w:w="863"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23</w:t>
            </w:r>
          </w:p>
        </w:tc>
        <w:tc>
          <w:tcPr>
            <w:tcW w:w="685"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569</w:t>
            </w:r>
          </w:p>
        </w:tc>
        <w:tc>
          <w:tcPr>
            <w:tcW w:w="63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w:t>
            </w:r>
          </w:p>
        </w:tc>
        <w:tc>
          <w:tcPr>
            <w:tcW w:w="854"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14</w:t>
            </w:r>
          </w:p>
        </w:tc>
        <w:tc>
          <w:tcPr>
            <w:tcW w:w="1181"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40</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328</w:t>
            </w:r>
          </w:p>
        </w:tc>
        <w:tc>
          <w:tcPr>
            <w:tcW w:w="89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17</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w:t>
            </w:r>
          </w:p>
        </w:tc>
      </w:tr>
      <w:tr w:rsidR="00E61E7F" w:rsidTr="00E61E7F">
        <w:trPr>
          <w:trHeight w:val="256"/>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Сунце</w:t>
            </w:r>
          </w:p>
        </w:tc>
        <w:tc>
          <w:tcPr>
            <w:tcW w:w="863"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31</w:t>
            </w:r>
          </w:p>
        </w:tc>
        <w:tc>
          <w:tcPr>
            <w:tcW w:w="685"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675</w:t>
            </w:r>
          </w:p>
        </w:tc>
        <w:tc>
          <w:tcPr>
            <w:tcW w:w="63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w:t>
            </w:r>
          </w:p>
        </w:tc>
        <w:tc>
          <w:tcPr>
            <w:tcW w:w="854"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18</w:t>
            </w:r>
          </w:p>
        </w:tc>
        <w:tc>
          <w:tcPr>
            <w:tcW w:w="1181"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w:t>
            </w:r>
          </w:p>
        </w:tc>
        <w:tc>
          <w:tcPr>
            <w:tcW w:w="65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12</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220</w:t>
            </w:r>
          </w:p>
        </w:tc>
        <w:tc>
          <w:tcPr>
            <w:tcW w:w="89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11</w:t>
            </w:r>
          </w:p>
        </w:tc>
        <w:tc>
          <w:tcPr>
            <w:tcW w:w="7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26</w:t>
            </w:r>
          </w:p>
        </w:tc>
      </w:tr>
      <w:tr w:rsidR="00E61E7F" w:rsidTr="00E61E7F">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2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Мач</w:t>
            </w:r>
          </w:p>
        </w:tc>
        <w:tc>
          <w:tcPr>
            <w:tcW w:w="863"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w:t>
            </w:r>
          </w:p>
        </w:tc>
        <w:tc>
          <w:tcPr>
            <w:tcW w:w="685"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746</w:t>
            </w:r>
          </w:p>
        </w:tc>
        <w:tc>
          <w:tcPr>
            <w:tcW w:w="63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w:t>
            </w:r>
          </w:p>
        </w:tc>
        <w:tc>
          <w:tcPr>
            <w:tcW w:w="854"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w:t>
            </w:r>
          </w:p>
        </w:tc>
        <w:tc>
          <w:tcPr>
            <w:tcW w:w="1181"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16</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200</w:t>
            </w:r>
          </w:p>
        </w:tc>
        <w:tc>
          <w:tcPr>
            <w:tcW w:w="89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16</w:t>
            </w:r>
          </w:p>
        </w:tc>
        <w:tc>
          <w:tcPr>
            <w:tcW w:w="7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0</w:t>
            </w:r>
          </w:p>
        </w:tc>
        <w:tc>
          <w:tcPr>
            <w:tcW w:w="650"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w:t>
            </w:r>
          </w:p>
        </w:tc>
      </w:tr>
    </w:tbl>
    <w:p w:rsidR="00864DBB" w:rsidRDefault="00864DBB" w:rsidP="00864DBB">
      <w:pPr>
        <w:jc w:val="center"/>
        <w:rPr>
          <w:rFonts w:eastAsiaTheme="minorEastAsia"/>
          <w:lang w:val="sr-Latn-RS"/>
        </w:rPr>
      </w:pPr>
      <w:r>
        <w:rPr>
          <w:rFonts w:eastAsiaTheme="minorEastAsia"/>
          <w:lang w:val="sr-Cyrl-RS"/>
        </w:rPr>
        <w:t xml:space="preserve">Слика </w:t>
      </w:r>
      <w:r>
        <w:rPr>
          <w:rFonts w:eastAsiaTheme="minorEastAsia"/>
          <w:lang w:val="sr-Latn-RS"/>
        </w:rPr>
        <w:t>6</w:t>
      </w:r>
      <w:r>
        <w:rPr>
          <w:rFonts w:eastAsiaTheme="minorEastAsia"/>
        </w:rPr>
        <w:t>.</w:t>
      </w:r>
      <w:r>
        <w:rPr>
          <w:rFonts w:eastAsiaTheme="minorEastAsia"/>
          <w:lang w:val="sr-Cyrl-RS"/>
        </w:rPr>
        <w:t>2</w:t>
      </w:r>
      <w:r>
        <w:rPr>
          <w:rFonts w:eastAsiaTheme="minorEastAsia"/>
        </w:rPr>
        <w:t xml:space="preserve"> </w:t>
      </w:r>
      <w:r>
        <w:rPr>
          <w:rFonts w:eastAsiaTheme="minorEastAsia"/>
          <w:lang w:val="sr-Cyrl-RS"/>
        </w:rPr>
        <w:t>Однос тачних и нетачних претпоставки пре учења</w:t>
      </w:r>
    </w:p>
    <w:p w:rsidR="00864DBB" w:rsidRPr="00196119" w:rsidRDefault="00864DBB" w:rsidP="00864DBB">
      <w:pPr>
        <w:jc w:val="center"/>
        <w:rPr>
          <w:rFonts w:eastAsiaTheme="minorEastAsia"/>
          <w:lang w:val="sr-Latn-RS"/>
        </w:rPr>
      </w:pPr>
    </w:p>
    <w:tbl>
      <w:tblPr>
        <w:tblStyle w:val="LightShading-Accent1"/>
        <w:tblW w:w="0" w:type="auto"/>
        <w:tblLook w:val="0480" w:firstRow="0" w:lastRow="0" w:firstColumn="1" w:lastColumn="0" w:noHBand="0" w:noVBand="1"/>
      </w:tblPr>
      <w:tblGrid>
        <w:gridCol w:w="1285"/>
        <w:gridCol w:w="872"/>
        <w:gridCol w:w="696"/>
        <w:gridCol w:w="598"/>
        <w:gridCol w:w="863"/>
        <w:gridCol w:w="1193"/>
        <w:gridCol w:w="642"/>
        <w:gridCol w:w="807"/>
        <w:gridCol w:w="899"/>
        <w:gridCol w:w="807"/>
        <w:gridCol w:w="626"/>
      </w:tblGrid>
      <w:tr w:rsidR="00864DBB" w:rsidTr="00AA7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p>
        </w:tc>
        <w:tc>
          <w:tcPr>
            <w:tcW w:w="87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Кактус</w:t>
            </w:r>
          </w:p>
        </w:tc>
        <w:tc>
          <w:tcPr>
            <w:tcW w:w="696"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Ауто</w:t>
            </w:r>
          </w:p>
        </w:tc>
        <w:tc>
          <w:tcPr>
            <w:tcW w:w="598"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Око</w:t>
            </w:r>
          </w:p>
        </w:tc>
        <w:tc>
          <w:tcPr>
            <w:tcW w:w="863"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Гитара</w:t>
            </w:r>
          </w:p>
        </w:tc>
        <w:tc>
          <w:tcPr>
            <w:tcW w:w="1193"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Пешчаник</w:t>
            </w:r>
          </w:p>
        </w:tc>
        <w:tc>
          <w:tcPr>
            <w:tcW w:w="642"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Нож</w:t>
            </w:r>
          </w:p>
        </w:tc>
        <w:tc>
          <w:tcPr>
            <w:tcW w:w="807"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Шоља</w:t>
            </w:r>
          </w:p>
        </w:tc>
        <w:tc>
          <w:tcPr>
            <w:tcW w:w="899"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Маказе</w:t>
            </w:r>
          </w:p>
        </w:tc>
        <w:tc>
          <w:tcPr>
            <w:tcW w:w="807"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Сунце</w:t>
            </w:r>
          </w:p>
        </w:tc>
        <w:tc>
          <w:tcPr>
            <w:tcW w:w="626"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sidRPr="00721369">
              <w:rPr>
                <w:rFonts w:eastAsiaTheme="minorEastAsia"/>
                <w:lang w:val="sr-Cyrl-RS"/>
              </w:rPr>
              <w:t>Мач</w:t>
            </w:r>
          </w:p>
        </w:tc>
      </w:tr>
      <w:tr w:rsidR="00864DBB" w:rsidTr="00AA7C35">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Кактус</w:t>
            </w:r>
          </w:p>
        </w:tc>
        <w:tc>
          <w:tcPr>
            <w:tcW w:w="872" w:type="dxa"/>
            <w:tcBorders>
              <w:top w:val="single" w:sz="4" w:space="0" w:color="auto"/>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799</w:t>
            </w:r>
          </w:p>
        </w:tc>
        <w:tc>
          <w:tcPr>
            <w:tcW w:w="696"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13</w:t>
            </w:r>
          </w:p>
        </w:tc>
        <w:tc>
          <w:tcPr>
            <w:tcW w:w="598"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20</w:t>
            </w:r>
          </w:p>
        </w:tc>
        <w:tc>
          <w:tcPr>
            <w:tcW w:w="863"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44</w:t>
            </w:r>
          </w:p>
        </w:tc>
        <w:tc>
          <w:tcPr>
            <w:tcW w:w="1193"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5</w:t>
            </w:r>
          </w:p>
        </w:tc>
        <w:tc>
          <w:tcPr>
            <w:tcW w:w="642"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w:t>
            </w:r>
          </w:p>
        </w:tc>
        <w:tc>
          <w:tcPr>
            <w:tcW w:w="807"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26</w:t>
            </w:r>
          </w:p>
        </w:tc>
        <w:tc>
          <w:tcPr>
            <w:tcW w:w="899"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20</w:t>
            </w:r>
          </w:p>
        </w:tc>
        <w:tc>
          <w:tcPr>
            <w:tcW w:w="807"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39</w:t>
            </w:r>
          </w:p>
        </w:tc>
        <w:tc>
          <w:tcPr>
            <w:tcW w:w="626" w:type="dxa"/>
            <w:tcBorders>
              <w:top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28</w:t>
            </w:r>
          </w:p>
        </w:tc>
      </w:tr>
      <w:tr w:rsidR="00864DBB" w:rsidTr="00AA7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Ауто</w:t>
            </w:r>
          </w:p>
        </w:tc>
        <w:tc>
          <w:tcPr>
            <w:tcW w:w="872"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11</w:t>
            </w:r>
          </w:p>
        </w:tc>
        <w:tc>
          <w:tcPr>
            <w:tcW w:w="69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886</w:t>
            </w:r>
          </w:p>
        </w:tc>
        <w:tc>
          <w:tcPr>
            <w:tcW w:w="5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38</w:t>
            </w:r>
          </w:p>
        </w:tc>
        <w:tc>
          <w:tcPr>
            <w:tcW w:w="86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19</w:t>
            </w:r>
          </w:p>
        </w:tc>
        <w:tc>
          <w:tcPr>
            <w:tcW w:w="119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w:t>
            </w:r>
          </w:p>
        </w:tc>
        <w:tc>
          <w:tcPr>
            <w:tcW w:w="642"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w:t>
            </w:r>
          </w:p>
        </w:tc>
        <w:tc>
          <w:tcPr>
            <w:tcW w:w="89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11</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19</w:t>
            </w:r>
          </w:p>
        </w:tc>
        <w:tc>
          <w:tcPr>
            <w:tcW w:w="62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w:t>
            </w:r>
          </w:p>
        </w:tc>
      </w:tr>
      <w:tr w:rsidR="00864DBB" w:rsidTr="00AA7C35">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Око</w:t>
            </w:r>
          </w:p>
        </w:tc>
        <w:tc>
          <w:tcPr>
            <w:tcW w:w="872"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27</w:t>
            </w:r>
          </w:p>
        </w:tc>
        <w:tc>
          <w:tcPr>
            <w:tcW w:w="69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51</w:t>
            </w:r>
          </w:p>
        </w:tc>
        <w:tc>
          <w:tcPr>
            <w:tcW w:w="5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779</w:t>
            </w:r>
          </w:p>
        </w:tc>
        <w:tc>
          <w:tcPr>
            <w:tcW w:w="86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38</w:t>
            </w:r>
          </w:p>
        </w:tc>
        <w:tc>
          <w:tcPr>
            <w:tcW w:w="119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w:t>
            </w:r>
          </w:p>
        </w:tc>
        <w:tc>
          <w:tcPr>
            <w:tcW w:w="642"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11</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23</w:t>
            </w:r>
          </w:p>
        </w:tc>
        <w:tc>
          <w:tcPr>
            <w:tcW w:w="89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18</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42</w:t>
            </w:r>
          </w:p>
        </w:tc>
        <w:tc>
          <w:tcPr>
            <w:tcW w:w="62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10</w:t>
            </w:r>
          </w:p>
        </w:tc>
      </w:tr>
      <w:tr w:rsidR="00864DBB" w:rsidTr="00AA7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Гитара</w:t>
            </w:r>
          </w:p>
        </w:tc>
        <w:tc>
          <w:tcPr>
            <w:tcW w:w="872"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w:t>
            </w:r>
          </w:p>
        </w:tc>
        <w:tc>
          <w:tcPr>
            <w:tcW w:w="69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8</w:t>
            </w:r>
          </w:p>
        </w:tc>
        <w:tc>
          <w:tcPr>
            <w:tcW w:w="5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14</w:t>
            </w:r>
          </w:p>
        </w:tc>
        <w:tc>
          <w:tcPr>
            <w:tcW w:w="86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890</w:t>
            </w:r>
          </w:p>
        </w:tc>
        <w:tc>
          <w:tcPr>
            <w:tcW w:w="119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w:t>
            </w:r>
          </w:p>
        </w:tc>
        <w:tc>
          <w:tcPr>
            <w:tcW w:w="642"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13</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w:t>
            </w:r>
          </w:p>
        </w:tc>
        <w:tc>
          <w:tcPr>
            <w:tcW w:w="89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14</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w:t>
            </w:r>
          </w:p>
        </w:tc>
        <w:tc>
          <w:tcPr>
            <w:tcW w:w="62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44</w:t>
            </w:r>
          </w:p>
        </w:tc>
      </w:tr>
      <w:tr w:rsidR="00864DBB" w:rsidTr="00AA7C35">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Пешчаник</w:t>
            </w:r>
          </w:p>
        </w:tc>
        <w:tc>
          <w:tcPr>
            <w:tcW w:w="872"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13</w:t>
            </w:r>
          </w:p>
        </w:tc>
        <w:tc>
          <w:tcPr>
            <w:tcW w:w="69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w:t>
            </w:r>
          </w:p>
        </w:tc>
        <w:tc>
          <w:tcPr>
            <w:tcW w:w="5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8</w:t>
            </w:r>
          </w:p>
        </w:tc>
        <w:tc>
          <w:tcPr>
            <w:tcW w:w="86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20</w:t>
            </w:r>
          </w:p>
        </w:tc>
        <w:tc>
          <w:tcPr>
            <w:tcW w:w="119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888</w:t>
            </w:r>
          </w:p>
        </w:tc>
        <w:tc>
          <w:tcPr>
            <w:tcW w:w="642"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4</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12</w:t>
            </w:r>
          </w:p>
        </w:tc>
        <w:tc>
          <w:tcPr>
            <w:tcW w:w="89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31</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w:t>
            </w:r>
          </w:p>
        </w:tc>
        <w:tc>
          <w:tcPr>
            <w:tcW w:w="62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14</w:t>
            </w:r>
          </w:p>
        </w:tc>
      </w:tr>
      <w:tr w:rsidR="00864DBB" w:rsidTr="00AA7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Нож</w:t>
            </w:r>
          </w:p>
        </w:tc>
        <w:tc>
          <w:tcPr>
            <w:tcW w:w="872"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25</w:t>
            </w:r>
          </w:p>
        </w:tc>
        <w:tc>
          <w:tcPr>
            <w:tcW w:w="69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17</w:t>
            </w:r>
          </w:p>
        </w:tc>
        <w:tc>
          <w:tcPr>
            <w:tcW w:w="5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13</w:t>
            </w:r>
          </w:p>
        </w:tc>
        <w:tc>
          <w:tcPr>
            <w:tcW w:w="86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118</w:t>
            </w:r>
          </w:p>
        </w:tc>
        <w:tc>
          <w:tcPr>
            <w:tcW w:w="119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3</w:t>
            </w:r>
          </w:p>
        </w:tc>
        <w:tc>
          <w:tcPr>
            <w:tcW w:w="642"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608</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15</w:t>
            </w:r>
          </w:p>
        </w:tc>
        <w:tc>
          <w:tcPr>
            <w:tcW w:w="89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17</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12</w:t>
            </w:r>
          </w:p>
        </w:tc>
        <w:tc>
          <w:tcPr>
            <w:tcW w:w="62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172</w:t>
            </w:r>
          </w:p>
        </w:tc>
      </w:tr>
      <w:tr w:rsidR="00864DBB" w:rsidTr="00AA7C35">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Шоља</w:t>
            </w:r>
          </w:p>
        </w:tc>
        <w:tc>
          <w:tcPr>
            <w:tcW w:w="872"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43</w:t>
            </w:r>
          </w:p>
        </w:tc>
        <w:tc>
          <w:tcPr>
            <w:tcW w:w="69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19</w:t>
            </w:r>
          </w:p>
        </w:tc>
        <w:tc>
          <w:tcPr>
            <w:tcW w:w="5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27</w:t>
            </w:r>
          </w:p>
        </w:tc>
        <w:tc>
          <w:tcPr>
            <w:tcW w:w="86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23</w:t>
            </w:r>
          </w:p>
        </w:tc>
        <w:tc>
          <w:tcPr>
            <w:tcW w:w="119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10</w:t>
            </w:r>
          </w:p>
        </w:tc>
        <w:tc>
          <w:tcPr>
            <w:tcW w:w="642"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845</w:t>
            </w:r>
          </w:p>
        </w:tc>
        <w:tc>
          <w:tcPr>
            <w:tcW w:w="89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9</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19</w:t>
            </w:r>
          </w:p>
        </w:tc>
        <w:tc>
          <w:tcPr>
            <w:tcW w:w="62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4</w:t>
            </w:r>
          </w:p>
        </w:tc>
      </w:tr>
      <w:tr w:rsidR="00864DBB" w:rsidTr="00AA7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Маказе</w:t>
            </w:r>
          </w:p>
        </w:tc>
        <w:tc>
          <w:tcPr>
            <w:tcW w:w="872"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62</w:t>
            </w:r>
          </w:p>
        </w:tc>
        <w:tc>
          <w:tcPr>
            <w:tcW w:w="69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15</w:t>
            </w:r>
          </w:p>
        </w:tc>
        <w:tc>
          <w:tcPr>
            <w:tcW w:w="5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21</w:t>
            </w:r>
          </w:p>
        </w:tc>
        <w:tc>
          <w:tcPr>
            <w:tcW w:w="86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237</w:t>
            </w:r>
          </w:p>
        </w:tc>
        <w:tc>
          <w:tcPr>
            <w:tcW w:w="119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w:t>
            </w:r>
          </w:p>
        </w:tc>
        <w:tc>
          <w:tcPr>
            <w:tcW w:w="642"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18</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6</w:t>
            </w:r>
          </w:p>
        </w:tc>
        <w:tc>
          <w:tcPr>
            <w:tcW w:w="89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544</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19</w:t>
            </w:r>
          </w:p>
        </w:tc>
        <w:tc>
          <w:tcPr>
            <w:tcW w:w="62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68</w:t>
            </w:r>
          </w:p>
        </w:tc>
      </w:tr>
      <w:tr w:rsidR="00864DBB" w:rsidTr="00AA7C35">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Сунце</w:t>
            </w:r>
          </w:p>
        </w:tc>
        <w:tc>
          <w:tcPr>
            <w:tcW w:w="872" w:type="dxa"/>
            <w:tcBorders>
              <w:left w:val="single" w:sz="4" w:space="0" w:color="auto"/>
            </w:tcBorders>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64</w:t>
            </w:r>
          </w:p>
        </w:tc>
        <w:tc>
          <w:tcPr>
            <w:tcW w:w="69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14</w:t>
            </w:r>
          </w:p>
        </w:tc>
        <w:tc>
          <w:tcPr>
            <w:tcW w:w="598"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64</w:t>
            </w:r>
          </w:p>
        </w:tc>
        <w:tc>
          <w:tcPr>
            <w:tcW w:w="86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13</w:t>
            </w:r>
          </w:p>
        </w:tc>
        <w:tc>
          <w:tcPr>
            <w:tcW w:w="1193"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0</w:t>
            </w:r>
          </w:p>
        </w:tc>
        <w:tc>
          <w:tcPr>
            <w:tcW w:w="642"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6</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26</w:t>
            </w:r>
          </w:p>
        </w:tc>
        <w:tc>
          <w:tcPr>
            <w:tcW w:w="899"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14</w:t>
            </w:r>
          </w:p>
        </w:tc>
        <w:tc>
          <w:tcPr>
            <w:tcW w:w="807"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780</w:t>
            </w:r>
          </w:p>
        </w:tc>
        <w:tc>
          <w:tcPr>
            <w:tcW w:w="626" w:type="dxa"/>
          </w:tcPr>
          <w:p w:rsidR="00864DBB" w:rsidRPr="00721369" w:rsidRDefault="00864DBB" w:rsidP="00AA7C35">
            <w:pPr>
              <w:jc w:val="both"/>
              <w:cnfStyle w:val="000000000000" w:firstRow="0" w:lastRow="0" w:firstColumn="0" w:lastColumn="0" w:oddVBand="0" w:evenVBand="0" w:oddHBand="0" w:evenHBand="0" w:firstRowFirstColumn="0" w:firstRowLastColumn="0" w:lastRowFirstColumn="0" w:lastRowLastColumn="0"/>
              <w:rPr>
                <w:rFonts w:eastAsiaTheme="minorEastAsia"/>
                <w:lang w:val="sr-Cyrl-RS"/>
              </w:rPr>
            </w:pPr>
            <w:r>
              <w:rPr>
                <w:rFonts w:eastAsiaTheme="minorEastAsia"/>
                <w:lang w:val="sr-Cyrl-RS"/>
              </w:rPr>
              <w:t>19</w:t>
            </w:r>
          </w:p>
        </w:tc>
      </w:tr>
      <w:tr w:rsidR="00864DBB" w:rsidTr="00AA7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5" w:type="dxa"/>
            <w:tcBorders>
              <w:top w:val="single" w:sz="4" w:space="0" w:color="auto"/>
              <w:left w:val="single" w:sz="4" w:space="0" w:color="auto"/>
              <w:bottom w:val="single" w:sz="4" w:space="0" w:color="auto"/>
              <w:right w:val="single" w:sz="4" w:space="0" w:color="auto"/>
            </w:tcBorders>
          </w:tcPr>
          <w:p w:rsidR="00864DBB" w:rsidRPr="00721369" w:rsidRDefault="00864DBB" w:rsidP="00AA7C35">
            <w:pPr>
              <w:jc w:val="both"/>
              <w:rPr>
                <w:rFonts w:eastAsiaTheme="minorEastAsia"/>
                <w:lang w:val="sr-Cyrl-RS"/>
              </w:rPr>
            </w:pPr>
            <w:r w:rsidRPr="00721369">
              <w:rPr>
                <w:rFonts w:eastAsiaTheme="minorEastAsia"/>
                <w:lang w:val="sr-Cyrl-RS"/>
              </w:rPr>
              <w:t>Мач</w:t>
            </w:r>
          </w:p>
        </w:tc>
        <w:tc>
          <w:tcPr>
            <w:tcW w:w="872" w:type="dxa"/>
            <w:tcBorders>
              <w:left w:val="single" w:sz="4" w:space="0" w:color="auto"/>
            </w:tcBorders>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15</w:t>
            </w:r>
          </w:p>
        </w:tc>
        <w:tc>
          <w:tcPr>
            <w:tcW w:w="69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w:t>
            </w:r>
          </w:p>
        </w:tc>
        <w:tc>
          <w:tcPr>
            <w:tcW w:w="598"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6</w:t>
            </w:r>
          </w:p>
        </w:tc>
        <w:tc>
          <w:tcPr>
            <w:tcW w:w="86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113</w:t>
            </w:r>
          </w:p>
        </w:tc>
        <w:tc>
          <w:tcPr>
            <w:tcW w:w="1193"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w:t>
            </w:r>
          </w:p>
        </w:tc>
        <w:tc>
          <w:tcPr>
            <w:tcW w:w="642"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103</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w:t>
            </w:r>
          </w:p>
        </w:tc>
        <w:tc>
          <w:tcPr>
            <w:tcW w:w="899"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20</w:t>
            </w:r>
          </w:p>
        </w:tc>
        <w:tc>
          <w:tcPr>
            <w:tcW w:w="807"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4</w:t>
            </w:r>
          </w:p>
        </w:tc>
        <w:tc>
          <w:tcPr>
            <w:tcW w:w="626" w:type="dxa"/>
          </w:tcPr>
          <w:p w:rsidR="00864DBB" w:rsidRPr="00721369" w:rsidRDefault="00864DBB" w:rsidP="00AA7C35">
            <w:pPr>
              <w:jc w:val="both"/>
              <w:cnfStyle w:val="000000100000" w:firstRow="0" w:lastRow="0" w:firstColumn="0" w:lastColumn="0" w:oddVBand="0" w:evenVBand="0" w:oddHBand="1" w:evenHBand="0" w:firstRowFirstColumn="0" w:firstRowLastColumn="0" w:lastRowFirstColumn="0" w:lastRowLastColumn="0"/>
              <w:rPr>
                <w:rFonts w:eastAsiaTheme="minorEastAsia"/>
                <w:lang w:val="sr-Cyrl-RS"/>
              </w:rPr>
            </w:pPr>
            <w:r>
              <w:rPr>
                <w:rFonts w:eastAsiaTheme="minorEastAsia"/>
                <w:lang w:val="sr-Cyrl-RS"/>
              </w:rPr>
              <w:t>718</w:t>
            </w:r>
          </w:p>
        </w:tc>
      </w:tr>
    </w:tbl>
    <w:p w:rsidR="00864DBB" w:rsidRDefault="00864DBB" w:rsidP="00864DBB">
      <w:pPr>
        <w:jc w:val="center"/>
        <w:rPr>
          <w:rFonts w:eastAsiaTheme="minorEastAsia"/>
          <w:lang w:val="sr-Cyrl-RS"/>
        </w:rPr>
      </w:pPr>
      <w:r>
        <w:rPr>
          <w:rFonts w:eastAsiaTheme="minorEastAsia"/>
          <w:lang w:val="sr-Cyrl-RS"/>
        </w:rPr>
        <w:t xml:space="preserve">Слика </w:t>
      </w:r>
      <w:r>
        <w:rPr>
          <w:rFonts w:eastAsiaTheme="minorEastAsia"/>
          <w:lang w:val="sr-Latn-RS"/>
        </w:rPr>
        <w:t>6</w:t>
      </w:r>
      <w:r>
        <w:rPr>
          <w:rFonts w:eastAsiaTheme="minorEastAsia"/>
        </w:rPr>
        <w:t>.</w:t>
      </w:r>
      <w:r>
        <w:rPr>
          <w:rFonts w:eastAsiaTheme="minorEastAsia"/>
          <w:lang w:val="sr-Cyrl-RS"/>
        </w:rPr>
        <w:t>3</w:t>
      </w:r>
      <w:r>
        <w:rPr>
          <w:rFonts w:eastAsiaTheme="minorEastAsia"/>
        </w:rPr>
        <w:t xml:space="preserve"> </w:t>
      </w:r>
      <w:r>
        <w:rPr>
          <w:rFonts w:eastAsiaTheme="minorEastAsia"/>
          <w:lang w:val="sr-Cyrl-RS"/>
        </w:rPr>
        <w:t>Однос тачних и нетачних претпоставки после учења</w:t>
      </w:r>
    </w:p>
    <w:p w:rsidR="00864DBB" w:rsidRPr="00B53CF6" w:rsidRDefault="00864DBB" w:rsidP="00864DBB">
      <w:pPr>
        <w:jc w:val="center"/>
        <w:rPr>
          <w:rFonts w:eastAsiaTheme="minorEastAsia"/>
          <w:lang w:val="sr-Cyrl-RS"/>
        </w:rPr>
      </w:pPr>
    </w:p>
    <w:p w:rsidR="00864DBB" w:rsidRDefault="00864DBB" w:rsidP="009F253A">
      <w:pPr>
        <w:ind w:firstLine="720"/>
        <w:jc w:val="both"/>
        <w:rPr>
          <w:rFonts w:eastAsiaTheme="minorEastAsia"/>
          <w:sz w:val="24"/>
          <w:szCs w:val="24"/>
          <w:lang w:val="sr-Cyrl-RS"/>
        </w:rPr>
      </w:pPr>
      <w:r>
        <w:rPr>
          <w:rFonts w:eastAsiaTheme="minorEastAsia"/>
          <w:sz w:val="24"/>
          <w:szCs w:val="24"/>
          <w:lang w:val="sr-Cyrl-RS"/>
        </w:rPr>
        <w:t xml:space="preserve">Из табеле добијене за тестирање које је обављено након једног </w:t>
      </w:r>
      <w:r>
        <w:rPr>
          <w:rFonts w:eastAsiaTheme="minorEastAsia"/>
          <w:i/>
          <w:sz w:val="24"/>
          <w:szCs w:val="24"/>
        </w:rPr>
        <w:t>epoch</w:t>
      </w:r>
      <w:r>
        <w:rPr>
          <w:rFonts w:eastAsiaTheme="minorEastAsia"/>
          <w:sz w:val="24"/>
          <w:szCs w:val="24"/>
        </w:rPr>
        <w:t>-</w:t>
      </w:r>
      <w:r>
        <w:rPr>
          <w:rFonts w:eastAsiaTheme="minorEastAsia"/>
          <w:sz w:val="24"/>
          <w:szCs w:val="24"/>
          <w:lang w:val="sr-Cyrl-RS"/>
        </w:rPr>
        <w:t xml:space="preserve">а учења </w:t>
      </w:r>
      <w:r w:rsidR="003E1F41">
        <w:rPr>
          <w:rFonts w:eastAsiaTheme="minorEastAsia"/>
          <w:sz w:val="24"/>
          <w:szCs w:val="24"/>
          <w:lang w:val="sr-Cyrl-RS"/>
        </w:rPr>
        <w:t xml:space="preserve">(Слика 6.3) </w:t>
      </w:r>
      <w:r>
        <w:rPr>
          <w:rFonts w:eastAsiaTheme="minorEastAsia"/>
          <w:sz w:val="24"/>
          <w:szCs w:val="24"/>
          <w:lang w:val="sr-Cyrl-RS"/>
        </w:rPr>
        <w:t>се види да је највећи број грешака између цртежа мача и ножа. Што је очекивано јер и људско око може да направи исту грешку. Нож је помешан и са гитаром. Неочекивани резултат је број случајева када су маказе замењене гитаром што се десило у 237 случаја што је скоро четвртина свих тестираних цртежа. Овакав резултат доводи до тога да је од хиљаду тестираних слика маказа само 544 погођено.</w:t>
      </w:r>
      <w:r w:rsidR="003E1F41">
        <w:rPr>
          <w:rFonts w:eastAsiaTheme="minorEastAsia"/>
          <w:sz w:val="24"/>
          <w:szCs w:val="24"/>
          <w:lang w:val="sr-Cyrl-RS"/>
        </w:rPr>
        <w:t xml:space="preserve"> Слика 6.4 приказује неке од примера цртежа </w:t>
      </w:r>
      <w:r w:rsidR="003E1F41">
        <w:rPr>
          <w:rFonts w:eastAsiaTheme="minorEastAsia"/>
          <w:sz w:val="24"/>
          <w:szCs w:val="24"/>
          <w:lang w:val="sr-Cyrl-RS"/>
        </w:rPr>
        <w:lastRenderedPageBreak/>
        <w:t>гитара и маказа који доста личе једни на друге. Ово је мали проценат у систему који за учење користи десетине или стотине хиљада података, а за систем са мањим бројем података могу да изазову већи број грешака.</w:t>
      </w:r>
    </w:p>
    <w:p w:rsidR="003E1F41" w:rsidRDefault="003E1F41" w:rsidP="00864DBB">
      <w:pPr>
        <w:jc w:val="both"/>
        <w:rPr>
          <w:rFonts w:eastAsiaTheme="minorEastAsia"/>
          <w:sz w:val="24"/>
          <w:szCs w:val="24"/>
        </w:rPr>
      </w:pPr>
    </w:p>
    <w:p w:rsidR="00864DBB" w:rsidRDefault="00864DBB" w:rsidP="00DB5B5A">
      <w:pPr>
        <w:jc w:val="center"/>
        <w:rPr>
          <w:rFonts w:eastAsiaTheme="minorEastAsia"/>
          <w:sz w:val="24"/>
          <w:szCs w:val="24"/>
        </w:rPr>
      </w:pPr>
      <w:r w:rsidRPr="009D7BC9">
        <w:rPr>
          <w:rFonts w:eastAsiaTheme="minorEastAsia"/>
          <w:noProof/>
          <w:sz w:val="24"/>
          <w:szCs w:val="24"/>
          <w:lang w:val="sr-Latn-RS" w:eastAsia="sr-Latn-RS"/>
        </w:rPr>
        <w:drawing>
          <wp:inline distT="0" distB="0" distL="0" distR="0" wp14:anchorId="58F8962D" wp14:editId="53A61570">
            <wp:extent cx="5302250" cy="130949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03461" cy="1309796"/>
                    </a:xfrm>
                    <a:prstGeom prst="rect">
                      <a:avLst/>
                    </a:prstGeom>
                  </pic:spPr>
                </pic:pic>
              </a:graphicData>
            </a:graphic>
          </wp:inline>
        </w:drawing>
      </w:r>
    </w:p>
    <w:p w:rsidR="00864DBB" w:rsidRDefault="00864DBB" w:rsidP="00864DBB">
      <w:pPr>
        <w:jc w:val="center"/>
        <w:rPr>
          <w:rFonts w:eastAsiaTheme="minorEastAsia"/>
          <w:lang w:val="sr-Latn-RS"/>
        </w:rPr>
      </w:pPr>
      <w:r>
        <w:rPr>
          <w:rFonts w:eastAsiaTheme="minorEastAsia"/>
          <w:lang w:val="sr-Cyrl-RS"/>
        </w:rPr>
        <w:t xml:space="preserve">Слика </w:t>
      </w:r>
      <w:r>
        <w:rPr>
          <w:rFonts w:eastAsiaTheme="minorEastAsia"/>
          <w:lang w:val="sr-Latn-RS"/>
        </w:rPr>
        <w:t>6</w:t>
      </w:r>
      <w:r>
        <w:rPr>
          <w:rFonts w:eastAsiaTheme="minorEastAsia"/>
        </w:rPr>
        <w:t>.</w:t>
      </w:r>
      <w:r>
        <w:rPr>
          <w:rFonts w:eastAsiaTheme="minorEastAsia"/>
          <w:lang w:val="sr-Cyrl-RS"/>
        </w:rPr>
        <w:t>4</w:t>
      </w:r>
      <w:r>
        <w:rPr>
          <w:rFonts w:eastAsiaTheme="minorEastAsia"/>
        </w:rPr>
        <w:t xml:space="preserve"> </w:t>
      </w:r>
      <w:r>
        <w:rPr>
          <w:rFonts w:eastAsiaTheme="minorEastAsia"/>
          <w:lang w:val="sr-Cyrl-RS"/>
        </w:rPr>
        <w:t>Примери цртежа гитаре и маказа који нису репрезентативни</w:t>
      </w:r>
    </w:p>
    <w:p w:rsidR="00864DBB" w:rsidRPr="00196119" w:rsidRDefault="00864DBB" w:rsidP="00864DBB">
      <w:pPr>
        <w:jc w:val="center"/>
        <w:rPr>
          <w:rFonts w:eastAsiaTheme="minorEastAsia"/>
          <w:lang w:val="sr-Latn-RS"/>
        </w:rPr>
      </w:pPr>
    </w:p>
    <w:p w:rsidR="00864DBB" w:rsidRDefault="00864DBB" w:rsidP="009F253A">
      <w:pPr>
        <w:ind w:firstLine="720"/>
        <w:jc w:val="both"/>
        <w:rPr>
          <w:rFonts w:eastAsiaTheme="minorEastAsia"/>
          <w:sz w:val="24"/>
          <w:szCs w:val="24"/>
          <w:lang w:val="sr-Cyrl-RS"/>
        </w:rPr>
      </w:pPr>
      <w:r>
        <w:rPr>
          <w:rFonts w:eastAsiaTheme="minorEastAsia"/>
          <w:sz w:val="24"/>
          <w:szCs w:val="24"/>
          <w:lang w:val="sr-Cyrl-RS"/>
        </w:rPr>
        <w:t xml:space="preserve">Приликом тренирања може да дође до проблема превеликог или премалог опремања неуронске мреже </w:t>
      </w:r>
      <w:r>
        <w:rPr>
          <w:rFonts w:eastAsiaTheme="minorEastAsia"/>
          <w:sz w:val="24"/>
          <w:szCs w:val="24"/>
        </w:rPr>
        <w:t>(</w:t>
      </w:r>
      <w:r w:rsidRPr="00AF6C7F">
        <w:rPr>
          <w:rFonts w:eastAsiaTheme="minorEastAsia"/>
          <w:i/>
          <w:sz w:val="24"/>
          <w:szCs w:val="24"/>
        </w:rPr>
        <w:t>overfitting</w:t>
      </w:r>
      <w:r>
        <w:rPr>
          <w:rFonts w:eastAsiaTheme="minorEastAsia"/>
          <w:sz w:val="24"/>
          <w:szCs w:val="24"/>
        </w:rPr>
        <w:t xml:space="preserve"> </w:t>
      </w:r>
      <w:r>
        <w:rPr>
          <w:rFonts w:eastAsiaTheme="minorEastAsia"/>
          <w:sz w:val="24"/>
          <w:szCs w:val="24"/>
          <w:lang w:val="sr-Cyrl-RS"/>
        </w:rPr>
        <w:t xml:space="preserve">и </w:t>
      </w:r>
      <w:r w:rsidRPr="00AF6C7F">
        <w:rPr>
          <w:rFonts w:eastAsiaTheme="minorEastAsia"/>
          <w:i/>
          <w:sz w:val="24"/>
          <w:szCs w:val="24"/>
        </w:rPr>
        <w:t>underfitting</w:t>
      </w:r>
      <w:r>
        <w:rPr>
          <w:rFonts w:eastAsiaTheme="minorEastAsia"/>
          <w:sz w:val="24"/>
          <w:szCs w:val="24"/>
        </w:rPr>
        <w:t xml:space="preserve">). </w:t>
      </w:r>
    </w:p>
    <w:p w:rsidR="00864DBB" w:rsidRDefault="00864DBB" w:rsidP="00864DBB">
      <w:pPr>
        <w:jc w:val="both"/>
        <w:rPr>
          <w:rFonts w:eastAsiaTheme="minorEastAsia"/>
          <w:sz w:val="24"/>
          <w:szCs w:val="24"/>
          <w:lang w:val="sr-Cyrl-RS"/>
        </w:rPr>
      </w:pPr>
      <w:r>
        <w:rPr>
          <w:rFonts w:eastAsiaTheme="minorEastAsia"/>
          <w:sz w:val="24"/>
          <w:szCs w:val="24"/>
          <w:lang w:val="sr-Cyrl-RS"/>
        </w:rPr>
        <w:t>Премало опремљени систем је последица кратког времена тренирање односно рада са малим бројем података. Као последица тога систем не може да установи потебне шаблоне за погађање шта је на цртежу. Може и да се јави ако тражимо линеарну зависност онде где је зависност описана кривом, па не постоји могуће решење проблема. Променом модела, повећањем броја података и времена извршења може да се реши проблем недовољне опремљености система.</w:t>
      </w:r>
    </w:p>
    <w:p w:rsidR="00864DBB" w:rsidRDefault="00864DBB" w:rsidP="009F253A">
      <w:pPr>
        <w:ind w:firstLine="720"/>
        <w:jc w:val="both"/>
        <w:rPr>
          <w:rFonts w:eastAsiaTheme="minorEastAsia"/>
          <w:sz w:val="24"/>
          <w:szCs w:val="24"/>
        </w:rPr>
      </w:pPr>
      <w:r>
        <w:rPr>
          <w:rFonts w:eastAsiaTheme="minorEastAsia"/>
          <w:sz w:val="24"/>
          <w:szCs w:val="24"/>
          <w:lang w:val="sr-Cyrl-RS"/>
        </w:rPr>
        <w:t xml:space="preserve">Превише опремљен систем се јавља када је модел превише прецизан. Модел је научио шаблоне који су коришћени у подацима за учење а којих можда неће бити у примерима цртежа које корисник црта. </w:t>
      </w:r>
      <w:r w:rsidR="00743F32">
        <w:rPr>
          <w:rFonts w:eastAsiaTheme="minorEastAsia"/>
          <w:sz w:val="24"/>
          <w:szCs w:val="24"/>
          <w:lang w:val="sr-Cyrl-RS"/>
        </w:rPr>
        <w:t xml:space="preserve">Може да се каже да је систем превише истрениран да погађа цртеже са којима је тренирао, а недовољно за нове цртеже. </w:t>
      </w:r>
      <w:r>
        <w:rPr>
          <w:rFonts w:eastAsiaTheme="minorEastAsia"/>
          <w:sz w:val="24"/>
          <w:szCs w:val="24"/>
          <w:lang w:val="sr-Cyrl-RS"/>
        </w:rPr>
        <w:t>Најбољи начин да се препозна овај проблем је да се изврши тестирање над тест подацима које систем до сада није видео и над делом података на којима је систем трениран.</w:t>
      </w:r>
    </w:p>
    <w:p w:rsidR="00864DBB" w:rsidRPr="003E1F41" w:rsidRDefault="00864DBB" w:rsidP="009F253A">
      <w:pPr>
        <w:ind w:firstLine="720"/>
        <w:jc w:val="both"/>
        <w:rPr>
          <w:rFonts w:eastAsiaTheme="minorEastAsia"/>
          <w:sz w:val="24"/>
          <w:szCs w:val="24"/>
          <w:lang w:val="sr-Cyrl-RS"/>
        </w:rPr>
      </w:pPr>
      <w:r>
        <w:rPr>
          <w:rFonts w:eastAsiaTheme="minorEastAsia"/>
          <w:sz w:val="24"/>
          <w:szCs w:val="24"/>
          <w:lang w:val="sr-Cyrl-RS"/>
        </w:rPr>
        <w:t>Извршено је тестирање над подацима који су кори</w:t>
      </w:r>
      <w:r w:rsidR="003E1F41">
        <w:rPr>
          <w:rFonts w:eastAsiaTheme="minorEastAsia"/>
          <w:sz w:val="24"/>
          <w:szCs w:val="24"/>
          <w:lang w:val="sr-Cyrl-RS"/>
        </w:rPr>
        <w:t>шћени за тренирање тако што су о</w:t>
      </w:r>
      <w:r>
        <w:rPr>
          <w:rFonts w:eastAsiaTheme="minorEastAsia"/>
          <w:sz w:val="24"/>
          <w:szCs w:val="24"/>
          <w:lang w:val="sr-Cyrl-RS"/>
        </w:rPr>
        <w:t>ви подаци промешани и издвојено је првих хиљаду података</w:t>
      </w:r>
      <w:r w:rsidR="003E1F41">
        <w:rPr>
          <w:rFonts w:eastAsiaTheme="minorEastAsia"/>
          <w:sz w:val="24"/>
          <w:szCs w:val="24"/>
          <w:lang w:val="sr-Cyrl-RS"/>
        </w:rPr>
        <w:t>. Након тестирања над познатим подацима извршено је и тестирање над непознатим</w:t>
      </w:r>
      <w:r>
        <w:rPr>
          <w:rFonts w:eastAsiaTheme="minorEastAsia"/>
          <w:sz w:val="24"/>
          <w:szCs w:val="24"/>
          <w:lang w:val="sr-Cyrl-RS"/>
        </w:rPr>
        <w:t>.</w:t>
      </w:r>
      <w:r w:rsidR="003E1F41">
        <w:rPr>
          <w:rFonts w:eastAsiaTheme="minorEastAsia"/>
          <w:sz w:val="24"/>
          <w:szCs w:val="24"/>
          <w:lang w:val="sr-Cyrl-RS"/>
        </w:rPr>
        <w:t xml:space="preserve"> </w:t>
      </w:r>
      <w:r>
        <w:rPr>
          <w:rFonts w:eastAsiaTheme="minorEastAsia"/>
          <w:sz w:val="24"/>
          <w:szCs w:val="24"/>
        </w:rPr>
        <w:t>[</w:t>
      </w:r>
      <w:r w:rsidR="00441A4B">
        <w:rPr>
          <w:rFonts w:eastAsiaTheme="minorEastAsia"/>
          <w:sz w:val="24"/>
          <w:szCs w:val="24"/>
        </w:rPr>
        <w:t>8</w:t>
      </w:r>
      <w:r>
        <w:rPr>
          <w:rFonts w:eastAsiaTheme="minorEastAsia"/>
          <w:sz w:val="24"/>
          <w:szCs w:val="24"/>
        </w:rPr>
        <w:t>]</w:t>
      </w:r>
      <w:r w:rsidR="003E1F41">
        <w:rPr>
          <w:rFonts w:eastAsiaTheme="minorEastAsia"/>
          <w:sz w:val="24"/>
          <w:szCs w:val="24"/>
          <w:lang w:val="sr-Cyrl-RS"/>
        </w:rPr>
        <w:t xml:space="preserve"> Добијени резултати су приказани на слици 6.5, како су резултати у оба случаја слични значи да је тестирање успешно спроведено.</w:t>
      </w:r>
    </w:p>
    <w:p w:rsidR="00864DBB" w:rsidRDefault="00864DBB" w:rsidP="00864DBB">
      <w:pPr>
        <w:jc w:val="both"/>
        <w:rPr>
          <w:rFonts w:eastAsiaTheme="minorEastAsia"/>
          <w:sz w:val="24"/>
          <w:szCs w:val="24"/>
        </w:rPr>
      </w:pPr>
    </w:p>
    <w:p w:rsidR="00864DBB" w:rsidRPr="00093407" w:rsidRDefault="00864DBB" w:rsidP="00864DBB">
      <w:pPr>
        <w:jc w:val="both"/>
        <w:rPr>
          <w:rFonts w:eastAsiaTheme="minorEastAsia"/>
          <w:sz w:val="24"/>
          <w:szCs w:val="24"/>
        </w:rPr>
      </w:pPr>
    </w:p>
    <w:p w:rsidR="00864DBB" w:rsidRDefault="00864DBB" w:rsidP="00864DBB">
      <w:pPr>
        <w:jc w:val="center"/>
        <w:rPr>
          <w:rFonts w:eastAsiaTheme="minorEastAsia"/>
          <w:sz w:val="24"/>
          <w:szCs w:val="24"/>
        </w:rPr>
      </w:pPr>
      <w:r w:rsidRPr="00111833">
        <w:rPr>
          <w:noProof/>
          <w:lang w:val="sr-Latn-RS" w:eastAsia="sr-Latn-RS"/>
        </w:rPr>
        <w:drawing>
          <wp:inline distT="0" distB="0" distL="0" distR="0" wp14:anchorId="25914268" wp14:editId="50AD45A7">
            <wp:extent cx="1879600" cy="448432"/>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93293" cy="451699"/>
                    </a:xfrm>
                    <a:prstGeom prst="rect">
                      <a:avLst/>
                    </a:prstGeom>
                  </pic:spPr>
                </pic:pic>
              </a:graphicData>
            </a:graphic>
          </wp:inline>
        </w:drawing>
      </w:r>
    </w:p>
    <w:p w:rsidR="00DE0C96" w:rsidRPr="00864DBB" w:rsidRDefault="00864DBB" w:rsidP="00743F32">
      <w:pPr>
        <w:jc w:val="center"/>
        <w:rPr>
          <w:rFonts w:eastAsiaTheme="minorEastAsia"/>
          <w:lang w:val="sr-Cyrl-RS"/>
        </w:rPr>
        <w:sectPr w:rsidR="00DE0C96" w:rsidRPr="00864DBB">
          <w:pgSz w:w="11910" w:h="16850"/>
          <w:pgMar w:top="1340" w:right="1020" w:bottom="980" w:left="1300" w:header="0" w:footer="791" w:gutter="0"/>
          <w:cols w:space="720"/>
        </w:sectPr>
      </w:pPr>
      <w:r>
        <w:rPr>
          <w:rFonts w:eastAsiaTheme="minorEastAsia"/>
          <w:lang w:val="sr-Cyrl-RS"/>
        </w:rPr>
        <w:t xml:space="preserve">Слика </w:t>
      </w:r>
      <w:r>
        <w:rPr>
          <w:rFonts w:eastAsiaTheme="minorEastAsia"/>
          <w:lang w:val="sr-Latn-RS"/>
        </w:rPr>
        <w:t>6</w:t>
      </w:r>
      <w:r>
        <w:rPr>
          <w:rFonts w:eastAsiaTheme="minorEastAsia"/>
        </w:rPr>
        <w:t>.</w:t>
      </w:r>
      <w:r>
        <w:rPr>
          <w:rFonts w:eastAsiaTheme="minorEastAsia"/>
          <w:lang w:val="sr-Cyrl-RS"/>
        </w:rPr>
        <w:t>5</w:t>
      </w:r>
      <w:r>
        <w:rPr>
          <w:rFonts w:eastAsiaTheme="minorEastAsia"/>
        </w:rPr>
        <w:t xml:space="preserve"> </w:t>
      </w:r>
      <w:r>
        <w:rPr>
          <w:rFonts w:eastAsiaTheme="minorEastAsia"/>
          <w:lang w:val="sr-Cyrl-RS"/>
        </w:rPr>
        <w:t xml:space="preserve">Прецизност пре(лево) и после (десно) тестирања над тест подацима (горе) и делом </w:t>
      </w:r>
      <w:r w:rsidR="00DE0C96">
        <w:rPr>
          <w:rFonts w:eastAsiaTheme="minorEastAsia"/>
          <w:lang w:val="sr-Cyrl-RS"/>
        </w:rPr>
        <w:t>података за тренирање (доле)</w:t>
      </w:r>
    </w:p>
    <w:p w:rsidR="00A007F7" w:rsidRDefault="00A007F7" w:rsidP="00A007F7">
      <w:pPr>
        <w:pStyle w:val="Heading1"/>
        <w:ind w:left="0" w:firstLine="0"/>
        <w:rPr>
          <w:rFonts w:eastAsiaTheme="minorEastAsia"/>
          <w:sz w:val="32"/>
          <w:szCs w:val="32"/>
          <w:lang w:val="sr-Cyrl-RS"/>
        </w:rPr>
      </w:pPr>
    </w:p>
    <w:p w:rsidR="00EF500D" w:rsidRDefault="00AC4A11" w:rsidP="009F253A">
      <w:pPr>
        <w:pStyle w:val="Heading1"/>
        <w:numPr>
          <w:ilvl w:val="0"/>
          <w:numId w:val="12"/>
        </w:numPr>
        <w:jc w:val="center"/>
        <w:rPr>
          <w:rFonts w:eastAsiaTheme="minorEastAsia"/>
          <w:sz w:val="32"/>
          <w:szCs w:val="32"/>
          <w:lang w:val="sr-Cyrl-RS"/>
        </w:rPr>
      </w:pPr>
      <w:bookmarkStart w:id="14" w:name="_Toc182517024"/>
      <w:r w:rsidRPr="00EF500D">
        <w:rPr>
          <w:rFonts w:eastAsiaTheme="minorEastAsia"/>
          <w:sz w:val="32"/>
          <w:szCs w:val="32"/>
          <w:lang w:val="sr-Cyrl-RS"/>
        </w:rPr>
        <w:t>Тестирање утицаја различитих параметара неуронске мреже на њене перформансе</w:t>
      </w:r>
      <w:bookmarkEnd w:id="14"/>
    </w:p>
    <w:p w:rsidR="008840AA" w:rsidRDefault="008840AA" w:rsidP="008840AA">
      <w:pPr>
        <w:pStyle w:val="BodyText"/>
        <w:rPr>
          <w:rFonts w:eastAsiaTheme="minorEastAsia"/>
          <w:lang w:val="sr-Cyrl-RS"/>
        </w:rPr>
      </w:pPr>
    </w:p>
    <w:p w:rsidR="008840AA" w:rsidRDefault="008840AA" w:rsidP="008840AA">
      <w:pPr>
        <w:pStyle w:val="BodyText"/>
        <w:jc w:val="both"/>
        <w:rPr>
          <w:rFonts w:eastAsiaTheme="minorEastAsia"/>
          <w:lang w:val="sr-Cyrl-RS"/>
        </w:rPr>
      </w:pPr>
      <w:r>
        <w:rPr>
          <w:rFonts w:eastAsiaTheme="minorEastAsia"/>
          <w:lang w:val="sr-Cyrl-RS"/>
        </w:rPr>
        <w:t xml:space="preserve">Након имплементације неуронске мреже потребно је низом тестирања одредити неке њених параметара као што су број података, </w:t>
      </w:r>
      <w:r w:rsidR="002F35FA">
        <w:rPr>
          <w:rFonts w:eastAsiaTheme="minorEastAsia"/>
          <w:lang w:val="sr-Cyrl-RS"/>
        </w:rPr>
        <w:t>стопа учења, броја скривених слојева и броја чворова сваког од слојева. Ове вредности зависе од случаја коришћења и одређују се експериментално.</w:t>
      </w:r>
    </w:p>
    <w:p w:rsidR="008840AA" w:rsidRPr="008840AA" w:rsidRDefault="008840AA" w:rsidP="002F35FA">
      <w:pPr>
        <w:pStyle w:val="BodyText"/>
        <w:jc w:val="both"/>
        <w:rPr>
          <w:rFonts w:eastAsiaTheme="minorEastAsia"/>
          <w:lang w:val="sr-Cyrl-RS"/>
        </w:rPr>
      </w:pPr>
    </w:p>
    <w:p w:rsidR="00AC4A11" w:rsidRDefault="00196119" w:rsidP="009F253A">
      <w:pPr>
        <w:pStyle w:val="Heading2"/>
        <w:jc w:val="center"/>
        <w:rPr>
          <w:rFonts w:eastAsiaTheme="minorEastAsia"/>
          <w:lang w:val="sr-Cyrl-RS"/>
        </w:rPr>
      </w:pPr>
      <w:bookmarkStart w:id="15" w:name="_Toc182517025"/>
      <w:r>
        <w:rPr>
          <w:rFonts w:eastAsiaTheme="minorEastAsia"/>
          <w:lang w:val="sr-Latn-RS"/>
        </w:rPr>
        <w:t>5</w:t>
      </w:r>
      <w:r w:rsidR="002F35FA">
        <w:rPr>
          <w:rFonts w:eastAsiaTheme="minorEastAsia"/>
          <w:lang w:val="sr-Cyrl-RS"/>
        </w:rPr>
        <w:t xml:space="preserve">.1 </w:t>
      </w:r>
      <w:r w:rsidR="00AC4A11">
        <w:rPr>
          <w:rFonts w:eastAsiaTheme="minorEastAsia"/>
          <w:lang w:val="sr-Cyrl-RS"/>
        </w:rPr>
        <w:t>Утицај понављања броја учења на прецизност и перформансе система</w:t>
      </w:r>
      <w:bookmarkEnd w:id="15"/>
    </w:p>
    <w:p w:rsidR="00EF500D" w:rsidRPr="009264A6" w:rsidRDefault="00EF500D" w:rsidP="00EF500D">
      <w:pPr>
        <w:pStyle w:val="Heading2"/>
        <w:rPr>
          <w:rFonts w:eastAsiaTheme="minorEastAsia"/>
          <w:lang w:val="sr-Cyrl-RS"/>
        </w:rPr>
      </w:pPr>
    </w:p>
    <w:p w:rsidR="00AC4A11" w:rsidRPr="001D1C98" w:rsidRDefault="009F253A" w:rsidP="009F253A">
      <w:pPr>
        <w:jc w:val="both"/>
        <w:rPr>
          <w:rFonts w:eastAsiaTheme="minorEastAsia"/>
          <w:sz w:val="24"/>
          <w:szCs w:val="24"/>
        </w:rPr>
      </w:pPr>
      <w:r>
        <w:rPr>
          <w:rFonts w:eastAsiaTheme="minorEastAsia"/>
          <w:sz w:val="24"/>
          <w:szCs w:val="24"/>
          <w:lang w:val="sr-Cyrl-RS"/>
        </w:rPr>
        <w:tab/>
      </w:r>
      <w:r w:rsidR="00AC4A11">
        <w:rPr>
          <w:rFonts w:eastAsiaTheme="minorEastAsia"/>
          <w:sz w:val="24"/>
          <w:szCs w:val="24"/>
          <w:lang w:val="sr-Cyrl-RS"/>
        </w:rPr>
        <w:t>Процес учења је временски скуп процес чак и на напреднијим уређајима. Понављањем процеса учења за десет ентитета са по десет хиљада подат</w:t>
      </w:r>
      <w:r w:rsidR="006D782A">
        <w:rPr>
          <w:rFonts w:eastAsiaTheme="minorEastAsia"/>
          <w:sz w:val="24"/>
          <w:szCs w:val="24"/>
          <w:lang w:val="sr-Cyrl-RS"/>
        </w:rPr>
        <w:t>ака дошло се до закључка да први циклус учења</w:t>
      </w:r>
      <w:r w:rsidR="00AC4A11">
        <w:rPr>
          <w:rFonts w:eastAsiaTheme="minorEastAsia"/>
          <w:sz w:val="24"/>
          <w:szCs w:val="24"/>
          <w:lang w:val="sr-Cyrl-RS"/>
        </w:rPr>
        <w:t xml:space="preserve"> има највећи утицај на прецизност система. Са сваким следећим понављањем процеса учења резултати су били занемарљиво бољи, а утрошено време је било приближно једнако првом покретању процеса учења. Пре учења тачност система је </w:t>
      </w:r>
      <w:r w:rsidR="00AC4A11">
        <w:rPr>
          <w:rFonts w:eastAsiaTheme="minorEastAsia"/>
          <w:sz w:val="24"/>
          <w:szCs w:val="24"/>
        </w:rPr>
        <w:t xml:space="preserve">7-13% </w:t>
      </w:r>
      <w:r w:rsidR="00AC4A11">
        <w:rPr>
          <w:rFonts w:eastAsiaTheme="minorEastAsia"/>
          <w:sz w:val="24"/>
          <w:szCs w:val="24"/>
          <w:lang w:val="sr-Cyrl-RS"/>
        </w:rPr>
        <w:t>што је очекиван резултат за систем од десет ентитета где по статистици сваки од њих има шансу око 10% да буде на тестираној слици. Прво тренирње је вратило резултат од приближно 80% што је задовољавајуће за овакав систем.</w:t>
      </w:r>
      <w:r w:rsidR="001D1C98">
        <w:rPr>
          <w:rFonts w:eastAsiaTheme="minorEastAsia"/>
          <w:sz w:val="24"/>
          <w:szCs w:val="24"/>
          <w:lang w:val="sr-Latn-RS"/>
        </w:rPr>
        <w:t xml:space="preserve"> </w:t>
      </w:r>
      <w:r w:rsidR="001D1C98">
        <w:rPr>
          <w:rFonts w:eastAsiaTheme="minorEastAsia"/>
          <w:sz w:val="24"/>
          <w:szCs w:val="24"/>
          <w:lang w:val="sr-Cyrl-RS"/>
        </w:rPr>
        <w:t>После другог тренирања резултат је незнатно бољи. Може да се деси да буде и гори. Понављање процеса учења више пута и ако над истим подацима може да изазове боље или горе резултате јер на овај начин пружамо више шанси систему да дође до глобалног минимума о коме је било речи раније.</w:t>
      </w:r>
      <w:r w:rsidR="002F35FA">
        <w:rPr>
          <w:rFonts w:eastAsiaTheme="minorEastAsia"/>
          <w:sz w:val="24"/>
          <w:szCs w:val="24"/>
          <w:lang w:val="sr-Cyrl-RS"/>
        </w:rPr>
        <w:t xml:space="preserve"> Резултат тестирања је графички приказан на слици 5.1.</w:t>
      </w:r>
    </w:p>
    <w:p w:rsidR="00AC4A11" w:rsidRDefault="00AC4A11" w:rsidP="00AC4A11">
      <w:pPr>
        <w:jc w:val="both"/>
        <w:rPr>
          <w:rFonts w:eastAsiaTheme="minorEastAsia"/>
          <w:sz w:val="24"/>
          <w:szCs w:val="24"/>
        </w:rPr>
      </w:pPr>
    </w:p>
    <w:p w:rsidR="00AC4A11" w:rsidRDefault="00AC4A11" w:rsidP="00204BEF">
      <w:pPr>
        <w:jc w:val="center"/>
        <w:rPr>
          <w:rFonts w:eastAsiaTheme="minorEastAsia"/>
          <w:sz w:val="24"/>
          <w:szCs w:val="24"/>
          <w:lang w:val="sr-Cyrl-RS"/>
        </w:rPr>
      </w:pPr>
      <w:r>
        <w:rPr>
          <w:rFonts w:eastAsiaTheme="minorEastAsia"/>
          <w:noProof/>
          <w:sz w:val="24"/>
          <w:szCs w:val="24"/>
          <w:lang w:val="sr-Latn-RS" w:eastAsia="sr-Latn-RS"/>
        </w:rPr>
        <w:drawing>
          <wp:inline distT="0" distB="0" distL="0" distR="0" wp14:anchorId="22560883" wp14:editId="59915232">
            <wp:extent cx="4660900" cy="2603500"/>
            <wp:effectExtent l="0" t="0" r="25400" b="254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C4A11" w:rsidRDefault="00AC4A11" w:rsidP="00AC4A11">
      <w:pPr>
        <w:jc w:val="center"/>
        <w:rPr>
          <w:rFonts w:eastAsiaTheme="minorEastAsia"/>
          <w:lang w:val="sr-Latn-RS"/>
        </w:rPr>
      </w:pPr>
      <w:r>
        <w:rPr>
          <w:rFonts w:eastAsiaTheme="minorEastAsia"/>
          <w:lang w:val="sr-Cyrl-RS"/>
        </w:rPr>
        <w:t xml:space="preserve">Слика </w:t>
      </w:r>
      <w:r w:rsidR="00174077">
        <w:rPr>
          <w:rFonts w:eastAsiaTheme="minorEastAsia"/>
          <w:lang w:val="sr-Cyrl-RS"/>
        </w:rPr>
        <w:t>5</w:t>
      </w:r>
      <w:r>
        <w:rPr>
          <w:rFonts w:eastAsiaTheme="minorEastAsia"/>
        </w:rPr>
        <w:t>.</w:t>
      </w:r>
      <w:r w:rsidR="00174077">
        <w:rPr>
          <w:rFonts w:eastAsiaTheme="minorEastAsia"/>
          <w:lang w:val="sr-Cyrl-RS"/>
        </w:rPr>
        <w:t>1</w:t>
      </w:r>
      <w:r>
        <w:rPr>
          <w:rFonts w:eastAsiaTheme="minorEastAsia"/>
        </w:rPr>
        <w:t xml:space="preserve"> </w:t>
      </w:r>
      <w:r>
        <w:rPr>
          <w:rFonts w:eastAsiaTheme="minorEastAsia"/>
          <w:lang w:val="sr-Cyrl-RS"/>
        </w:rPr>
        <w:t>Зависност тачности неуронске мреже од броја понављања процеса учења</w:t>
      </w:r>
    </w:p>
    <w:p w:rsidR="00196119" w:rsidRPr="00196119" w:rsidRDefault="009F253A" w:rsidP="009F253A">
      <w:pPr>
        <w:tabs>
          <w:tab w:val="left" w:pos="2730"/>
        </w:tabs>
        <w:rPr>
          <w:rFonts w:eastAsiaTheme="minorEastAsia"/>
          <w:lang w:val="sr-Latn-RS"/>
        </w:rPr>
      </w:pPr>
      <w:r>
        <w:rPr>
          <w:rFonts w:eastAsiaTheme="minorEastAsia"/>
          <w:lang w:val="sr-Latn-RS"/>
        </w:rPr>
        <w:tab/>
      </w:r>
    </w:p>
    <w:p w:rsidR="00AC4A11" w:rsidRDefault="00196119" w:rsidP="00196119">
      <w:pPr>
        <w:pStyle w:val="Heading2"/>
        <w:jc w:val="center"/>
        <w:rPr>
          <w:rFonts w:eastAsiaTheme="minorEastAsia"/>
          <w:lang w:val="sr-Latn-RS"/>
        </w:rPr>
      </w:pPr>
      <w:bookmarkStart w:id="16" w:name="_Toc182517026"/>
      <w:r>
        <w:rPr>
          <w:rFonts w:eastAsiaTheme="minorEastAsia"/>
          <w:lang w:val="sr-Latn-RS"/>
        </w:rPr>
        <w:t>5</w:t>
      </w:r>
      <w:r>
        <w:rPr>
          <w:rFonts w:eastAsiaTheme="minorEastAsia"/>
          <w:lang w:val="sr-Cyrl-RS"/>
        </w:rPr>
        <w:t>.2</w:t>
      </w:r>
      <w:r>
        <w:rPr>
          <w:rFonts w:eastAsiaTheme="minorEastAsia"/>
          <w:lang w:val="sr-Latn-RS"/>
        </w:rPr>
        <w:t xml:space="preserve"> </w:t>
      </w:r>
      <w:r w:rsidR="00AC4A11" w:rsidRPr="001D2288">
        <w:rPr>
          <w:rFonts w:eastAsiaTheme="minorEastAsia"/>
          <w:lang w:val="sr-Cyrl-RS"/>
        </w:rPr>
        <w:t>Утицај степена учења на прецизност и перформансе система</w:t>
      </w:r>
      <w:bookmarkEnd w:id="16"/>
    </w:p>
    <w:p w:rsidR="00196119" w:rsidRPr="00196119" w:rsidRDefault="00196119" w:rsidP="00AC4A11">
      <w:pPr>
        <w:jc w:val="center"/>
        <w:rPr>
          <w:rFonts w:eastAsiaTheme="minorEastAsia"/>
          <w:b/>
          <w:sz w:val="28"/>
          <w:szCs w:val="28"/>
          <w:lang w:val="sr-Latn-RS"/>
        </w:rPr>
      </w:pPr>
    </w:p>
    <w:p w:rsidR="00AC4A11" w:rsidRDefault="009F253A" w:rsidP="009F253A">
      <w:pPr>
        <w:jc w:val="both"/>
        <w:rPr>
          <w:rFonts w:eastAsiaTheme="minorEastAsia"/>
          <w:sz w:val="24"/>
          <w:szCs w:val="24"/>
          <w:lang w:val="sr-Cyrl-RS"/>
        </w:rPr>
      </w:pPr>
      <w:r>
        <w:rPr>
          <w:rFonts w:eastAsiaTheme="minorEastAsia"/>
          <w:sz w:val="24"/>
          <w:szCs w:val="24"/>
          <w:lang w:val="sr-Cyrl-RS"/>
        </w:rPr>
        <w:tab/>
      </w:r>
      <w:r w:rsidR="00AC4A11">
        <w:rPr>
          <w:rFonts w:eastAsiaTheme="minorEastAsia"/>
          <w:sz w:val="24"/>
          <w:szCs w:val="24"/>
          <w:lang w:val="sr-Cyrl-RS"/>
        </w:rPr>
        <w:t xml:space="preserve">Идеални степен учења се одређује експериментално и зависи од бројних фактора као што су величина и сложеност система и количина података. Превисока или прениска вредност степена учења може да нашкоди раду система. Он представља степен којим ће тежине потега да се мењају при учењу шаблона за препознавање објеката. Циљ учења је да неуронска мрежа пронађе тачку где је разлика између очекиване и добијене вредности </w:t>
      </w:r>
      <w:r w:rsidR="00AC4A11">
        <w:rPr>
          <w:rFonts w:eastAsiaTheme="minorEastAsia"/>
          <w:sz w:val="24"/>
          <w:szCs w:val="24"/>
          <w:lang w:val="sr-Cyrl-RS"/>
        </w:rPr>
        <w:lastRenderedPageBreak/>
        <w:t>минимална.</w:t>
      </w:r>
      <w:r w:rsidR="00AC4A11">
        <w:rPr>
          <w:rFonts w:eastAsiaTheme="minorEastAsia"/>
          <w:sz w:val="24"/>
          <w:szCs w:val="24"/>
        </w:rPr>
        <w:t xml:space="preserve"> </w:t>
      </w:r>
      <w:r w:rsidR="00AC4A11">
        <w:rPr>
          <w:rFonts w:eastAsiaTheme="minorEastAsia"/>
          <w:sz w:val="24"/>
          <w:szCs w:val="24"/>
          <w:lang w:val="sr-Cyrl-RS"/>
        </w:rPr>
        <w:t>Та тачка је познатија као глобални минимум функције губитка.</w:t>
      </w:r>
    </w:p>
    <w:p w:rsidR="00AC4A11" w:rsidRDefault="00AC4A11" w:rsidP="00AC4A11">
      <w:pPr>
        <w:jc w:val="both"/>
        <w:rPr>
          <w:rFonts w:eastAsiaTheme="minorEastAsia"/>
          <w:sz w:val="24"/>
          <w:szCs w:val="24"/>
          <w:lang w:val="sr-Cyrl-RS"/>
        </w:rPr>
      </w:pPr>
      <w:r>
        <w:rPr>
          <w:rFonts w:eastAsiaTheme="minorEastAsia"/>
          <w:sz w:val="24"/>
          <w:szCs w:val="24"/>
          <w:lang w:val="sr-Cyrl-RS"/>
        </w:rPr>
        <w:t>Прениска вредност степена учења може да изазове да неуронска мрежа пронађе ту тачку али у већем броју понављања него код неке идеалне вредности. У пракси ово значи да систем неће моћи да уочи образце за препознавање ентитета и неће да даје прецизне резултате.</w:t>
      </w:r>
    </w:p>
    <w:p w:rsidR="00AC4A11" w:rsidRPr="00174077" w:rsidRDefault="00AC4A11" w:rsidP="00AC4A11">
      <w:pPr>
        <w:jc w:val="both"/>
        <w:rPr>
          <w:rFonts w:eastAsiaTheme="minorEastAsia"/>
          <w:sz w:val="24"/>
          <w:szCs w:val="24"/>
        </w:rPr>
      </w:pPr>
      <w:r>
        <w:rPr>
          <w:rFonts w:eastAsiaTheme="minorEastAsia"/>
          <w:sz w:val="24"/>
          <w:szCs w:val="24"/>
          <w:lang w:val="sr-Cyrl-RS"/>
        </w:rPr>
        <w:t xml:space="preserve">Превисока вредност степена учења може да изазове да неуронска мрежа потпуно промаши тај глобални минимум и да у потпуности изађе из његовог окружења и тиме изазове неочекивано понашање апликације. </w:t>
      </w:r>
      <w:r w:rsidR="00CE14D7">
        <w:rPr>
          <w:rFonts w:eastAsiaTheme="minorEastAsia"/>
          <w:sz w:val="24"/>
          <w:szCs w:val="24"/>
        </w:rPr>
        <w:t>[</w:t>
      </w:r>
      <w:r w:rsidR="00441A4B">
        <w:rPr>
          <w:rFonts w:eastAsiaTheme="minorEastAsia"/>
          <w:sz w:val="24"/>
          <w:szCs w:val="24"/>
        </w:rPr>
        <w:t>9</w:t>
      </w:r>
      <w:r w:rsidR="00174077">
        <w:rPr>
          <w:rFonts w:eastAsiaTheme="minorEastAsia"/>
          <w:sz w:val="24"/>
          <w:szCs w:val="24"/>
        </w:rPr>
        <w:t>]</w:t>
      </w:r>
    </w:p>
    <w:p w:rsidR="00AC4A11" w:rsidRDefault="00AC4A11" w:rsidP="00AC4A11">
      <w:pPr>
        <w:jc w:val="both"/>
        <w:rPr>
          <w:rFonts w:eastAsiaTheme="minorEastAsia"/>
          <w:sz w:val="24"/>
          <w:szCs w:val="24"/>
          <w:lang w:val="sr-Cyrl-RS"/>
        </w:rPr>
      </w:pPr>
      <w:r>
        <w:rPr>
          <w:rFonts w:eastAsiaTheme="minorEastAsia"/>
          <w:sz w:val="24"/>
          <w:szCs w:val="24"/>
          <w:lang w:val="sr-Cyrl-RS"/>
        </w:rPr>
        <w:t>Идеално се поставља на вредност 0.1 па се одатле мења и упоређују се резултати.</w:t>
      </w:r>
    </w:p>
    <w:p w:rsidR="00AC4A11" w:rsidRDefault="00AC4A11" w:rsidP="00AC4A11">
      <w:pPr>
        <w:jc w:val="both"/>
        <w:rPr>
          <w:rFonts w:eastAsiaTheme="minorEastAsia"/>
          <w:sz w:val="24"/>
          <w:szCs w:val="24"/>
          <w:lang w:val="sr-Cyrl-RS"/>
        </w:rPr>
      </w:pPr>
      <w:r>
        <w:rPr>
          <w:rFonts w:eastAsiaTheme="minorEastAsia"/>
          <w:sz w:val="24"/>
          <w:szCs w:val="24"/>
          <w:lang w:val="sr-Cyrl-RS"/>
        </w:rPr>
        <w:t>Степен учења не утиче на време извршења.</w:t>
      </w:r>
    </w:p>
    <w:p w:rsidR="00A007F7" w:rsidRDefault="00A007F7" w:rsidP="00AC4A11">
      <w:pPr>
        <w:jc w:val="both"/>
        <w:rPr>
          <w:rFonts w:eastAsiaTheme="minorEastAsia"/>
          <w:sz w:val="24"/>
          <w:szCs w:val="24"/>
          <w:lang w:val="sr-Cyrl-RS"/>
        </w:rPr>
      </w:pPr>
    </w:p>
    <w:p w:rsidR="00915C81" w:rsidRDefault="00915C81" w:rsidP="00915C81">
      <w:pPr>
        <w:jc w:val="center"/>
        <w:rPr>
          <w:rFonts w:eastAsiaTheme="minorEastAsia"/>
          <w:sz w:val="24"/>
          <w:szCs w:val="24"/>
          <w:lang w:val="sr-Cyrl-RS"/>
        </w:rPr>
      </w:pPr>
      <w:r w:rsidRPr="00915C81">
        <w:rPr>
          <w:rFonts w:eastAsiaTheme="minorEastAsia"/>
          <w:noProof/>
          <w:sz w:val="24"/>
          <w:szCs w:val="24"/>
          <w:lang w:val="sr-Latn-RS" w:eastAsia="sr-Latn-RS"/>
        </w:rPr>
        <w:drawing>
          <wp:inline distT="0" distB="0" distL="0" distR="0" wp14:anchorId="370B2261" wp14:editId="4132B164">
            <wp:extent cx="1476581" cy="2753109"/>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76581" cy="2753109"/>
                    </a:xfrm>
                    <a:prstGeom prst="rect">
                      <a:avLst/>
                    </a:prstGeom>
                  </pic:spPr>
                </pic:pic>
              </a:graphicData>
            </a:graphic>
          </wp:inline>
        </w:drawing>
      </w:r>
    </w:p>
    <w:p w:rsidR="00915C81" w:rsidRPr="00AF55B6" w:rsidRDefault="00915C81" w:rsidP="00915C81">
      <w:pPr>
        <w:jc w:val="center"/>
        <w:rPr>
          <w:rFonts w:eastAsiaTheme="minorEastAsia"/>
        </w:rPr>
      </w:pPr>
      <w:r w:rsidRPr="00915C81">
        <w:rPr>
          <w:rFonts w:eastAsiaTheme="minorEastAsia"/>
          <w:lang w:val="sr-Cyrl-RS"/>
        </w:rPr>
        <w:t xml:space="preserve">Слика </w:t>
      </w:r>
      <w:r w:rsidR="00174077">
        <w:rPr>
          <w:rFonts w:eastAsiaTheme="minorEastAsia"/>
          <w:lang w:val="sr-Latn-CS"/>
        </w:rPr>
        <w:t>5</w:t>
      </w:r>
      <w:r w:rsidRPr="00915C81">
        <w:rPr>
          <w:rFonts w:eastAsiaTheme="minorEastAsia"/>
          <w:lang w:val="sr-Latn-CS"/>
        </w:rPr>
        <w:t>.</w:t>
      </w:r>
      <w:r w:rsidR="00174077">
        <w:rPr>
          <w:rFonts w:eastAsiaTheme="minorEastAsia"/>
          <w:lang w:val="sr-Latn-CS"/>
        </w:rPr>
        <w:t>2</w:t>
      </w:r>
      <w:r w:rsidRPr="00915C81">
        <w:rPr>
          <w:rFonts w:eastAsiaTheme="minorEastAsia"/>
          <w:lang w:val="sr-Latn-CS"/>
        </w:rPr>
        <w:t xml:space="preserve"> </w:t>
      </w:r>
      <w:r>
        <w:rPr>
          <w:rFonts w:eastAsiaTheme="minorEastAsia"/>
          <w:lang w:val="sr-Cyrl-CS"/>
        </w:rPr>
        <w:t>Промена тежине потега између првог скривеног чвора и првог излазног чвора током неколико итерација</w:t>
      </w:r>
    </w:p>
    <w:p w:rsidR="00915C81" w:rsidRDefault="00915C81" w:rsidP="00AC4A11">
      <w:pPr>
        <w:jc w:val="both"/>
        <w:rPr>
          <w:rFonts w:eastAsiaTheme="minorEastAsia"/>
          <w:sz w:val="24"/>
          <w:szCs w:val="24"/>
          <w:lang w:val="sr-Cyrl-RS"/>
        </w:rPr>
      </w:pPr>
    </w:p>
    <w:p w:rsidR="00AC4A11" w:rsidRDefault="00AC4A11" w:rsidP="00204BEF">
      <w:pPr>
        <w:jc w:val="center"/>
        <w:rPr>
          <w:rFonts w:eastAsiaTheme="minorEastAsia"/>
          <w:sz w:val="24"/>
          <w:szCs w:val="24"/>
          <w:lang w:val="sr-Cyrl-RS"/>
        </w:rPr>
      </w:pPr>
      <w:r w:rsidRPr="00870EA1">
        <w:rPr>
          <w:rFonts w:eastAsiaTheme="minorEastAsia"/>
          <w:noProof/>
          <w:sz w:val="24"/>
          <w:szCs w:val="24"/>
          <w:lang w:val="sr-Latn-RS" w:eastAsia="sr-Latn-RS"/>
        </w:rPr>
        <w:drawing>
          <wp:inline distT="0" distB="0" distL="0" distR="0" wp14:anchorId="50CC0E1D" wp14:editId="3F463EA2">
            <wp:extent cx="3740673" cy="1936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41498" cy="1937177"/>
                    </a:xfrm>
                    <a:prstGeom prst="rect">
                      <a:avLst/>
                    </a:prstGeom>
                  </pic:spPr>
                </pic:pic>
              </a:graphicData>
            </a:graphic>
          </wp:inline>
        </w:drawing>
      </w:r>
    </w:p>
    <w:p w:rsidR="00AC4A11" w:rsidRPr="00093407" w:rsidRDefault="00AC4A11" w:rsidP="00AC4A11">
      <w:pPr>
        <w:jc w:val="center"/>
        <w:rPr>
          <w:rFonts w:eastAsiaTheme="minorEastAsia"/>
        </w:rPr>
      </w:pPr>
      <w:r>
        <w:rPr>
          <w:rFonts w:eastAsiaTheme="minorEastAsia"/>
          <w:lang w:val="sr-Cyrl-RS"/>
        </w:rPr>
        <w:t xml:space="preserve">Слика </w:t>
      </w:r>
      <w:r w:rsidR="00174077">
        <w:rPr>
          <w:rFonts w:eastAsiaTheme="minorEastAsia"/>
        </w:rPr>
        <w:t>5</w:t>
      </w:r>
      <w:r>
        <w:rPr>
          <w:rFonts w:eastAsiaTheme="minorEastAsia"/>
        </w:rPr>
        <w:t>.</w:t>
      </w:r>
      <w:r w:rsidR="00174077">
        <w:rPr>
          <w:rFonts w:eastAsiaTheme="minorEastAsia"/>
        </w:rPr>
        <w:t>3</w:t>
      </w:r>
      <w:r>
        <w:rPr>
          <w:rFonts w:eastAsiaTheme="minorEastAsia"/>
          <w:lang w:val="sr-Cyrl-RS"/>
        </w:rPr>
        <w:t xml:space="preserve"> </w:t>
      </w:r>
      <w:r w:rsidR="00174077">
        <w:rPr>
          <w:rFonts w:eastAsiaTheme="minorEastAsia"/>
          <w:lang w:val="sr-Cyrl-RS"/>
        </w:rPr>
        <w:t>Достизање минимума за пример са већом и мањом стопом учења</w:t>
      </w:r>
      <w:r w:rsidR="00093407">
        <w:rPr>
          <w:rFonts w:eastAsiaTheme="minorEastAsia"/>
          <w:lang w:val="sr-Cyrl-RS"/>
        </w:rPr>
        <w:t xml:space="preserve"> </w:t>
      </w:r>
      <w:r w:rsidR="00CE14D7">
        <w:rPr>
          <w:rFonts w:eastAsiaTheme="minorEastAsia"/>
        </w:rPr>
        <w:t>[</w:t>
      </w:r>
      <w:r w:rsidR="00441A4B">
        <w:rPr>
          <w:rFonts w:eastAsiaTheme="minorEastAsia"/>
        </w:rPr>
        <w:t>9</w:t>
      </w:r>
      <w:r w:rsidR="00093407">
        <w:rPr>
          <w:rFonts w:eastAsiaTheme="minorEastAsia"/>
        </w:rPr>
        <w:t>]</w:t>
      </w:r>
    </w:p>
    <w:p w:rsidR="009942FE" w:rsidRDefault="009942FE" w:rsidP="00AC4A11">
      <w:pPr>
        <w:jc w:val="both"/>
        <w:rPr>
          <w:rFonts w:eastAsiaTheme="minorEastAsia"/>
          <w:sz w:val="24"/>
          <w:szCs w:val="24"/>
          <w:lang w:val="sr-Cyrl-RS"/>
        </w:rPr>
      </w:pPr>
    </w:p>
    <w:p w:rsidR="009942FE" w:rsidRDefault="009942FE" w:rsidP="00AC4A11">
      <w:pPr>
        <w:jc w:val="both"/>
        <w:rPr>
          <w:rFonts w:eastAsiaTheme="minorEastAsia"/>
          <w:sz w:val="24"/>
          <w:szCs w:val="24"/>
          <w:lang w:val="sr-Cyrl-RS"/>
        </w:rPr>
      </w:pPr>
      <w:r>
        <w:rPr>
          <w:rFonts w:eastAsiaTheme="minorEastAsia"/>
          <w:sz w:val="24"/>
          <w:szCs w:val="24"/>
          <w:lang w:val="sr-Cyrl-RS"/>
        </w:rPr>
        <w:t>Слика 5.3 Приказује како превелика стопа учења може да обиђе минимум и никад га не достигне. У ситуацијијама када је стопа учења прениска јасно је да ће вредност тежина потега да се приближи минимуму ал остаје питање да ли ће бити довољно итерација да га достигне.</w:t>
      </w:r>
    </w:p>
    <w:p w:rsidR="009942FE" w:rsidRDefault="009942FE" w:rsidP="00AC4A11">
      <w:pPr>
        <w:jc w:val="both"/>
        <w:rPr>
          <w:rFonts w:eastAsiaTheme="minorEastAsia"/>
          <w:sz w:val="24"/>
          <w:szCs w:val="24"/>
          <w:lang w:val="sr-Cyrl-RS"/>
        </w:rPr>
      </w:pPr>
    </w:p>
    <w:p w:rsidR="009942FE" w:rsidRDefault="009942FE" w:rsidP="00AC4A11">
      <w:pPr>
        <w:jc w:val="both"/>
        <w:rPr>
          <w:rFonts w:eastAsiaTheme="minorEastAsia"/>
          <w:sz w:val="24"/>
          <w:szCs w:val="24"/>
          <w:lang w:val="sr-Cyrl-RS"/>
        </w:rPr>
      </w:pPr>
    </w:p>
    <w:p w:rsidR="009942FE" w:rsidRDefault="009942FE" w:rsidP="00AC4A11">
      <w:pPr>
        <w:jc w:val="both"/>
        <w:rPr>
          <w:rFonts w:eastAsiaTheme="minorEastAsia"/>
          <w:sz w:val="24"/>
          <w:szCs w:val="24"/>
          <w:lang w:val="sr-Cyrl-RS"/>
        </w:rPr>
      </w:pPr>
      <w:r>
        <w:rPr>
          <w:rFonts w:eastAsiaTheme="minorEastAsia"/>
          <w:sz w:val="24"/>
          <w:szCs w:val="24"/>
          <w:lang w:val="sr-Cyrl-RS"/>
        </w:rPr>
        <w:t xml:space="preserve">Слика 5.4 графички представља како се прецизност система мења у зависности од стопе учења која се користи. При стопи учења од 0.5 у једном тренутку прецизност опада што </w:t>
      </w:r>
      <w:r>
        <w:rPr>
          <w:rFonts w:eastAsiaTheme="minorEastAsia"/>
          <w:sz w:val="24"/>
          <w:szCs w:val="24"/>
          <w:lang w:val="sr-Cyrl-RS"/>
        </w:rPr>
        <w:lastRenderedPageBreak/>
        <w:t>одговара обилажењу минимума. За вредност од 0.01 прецизност се континуално повећава али не у довољној мери као на пример за 0.1 где смо и добили најбољу прецизност после сваког круга учења.</w:t>
      </w:r>
    </w:p>
    <w:p w:rsidR="00DB5B5A" w:rsidRPr="009942FE" w:rsidRDefault="00DB5B5A" w:rsidP="00AC4A11">
      <w:pPr>
        <w:jc w:val="both"/>
        <w:rPr>
          <w:rFonts w:eastAsiaTheme="minorEastAsia"/>
          <w:sz w:val="24"/>
          <w:szCs w:val="24"/>
          <w:lang w:val="sr-Cyrl-RS"/>
        </w:rPr>
      </w:pPr>
    </w:p>
    <w:p w:rsidR="00AC4A11" w:rsidRDefault="00AC4A11" w:rsidP="00AC4A11">
      <w:pPr>
        <w:jc w:val="center"/>
        <w:rPr>
          <w:rFonts w:eastAsiaTheme="minorEastAsia"/>
          <w:sz w:val="24"/>
          <w:szCs w:val="24"/>
        </w:rPr>
      </w:pPr>
      <w:r>
        <w:rPr>
          <w:rFonts w:eastAsiaTheme="minorEastAsia"/>
          <w:noProof/>
          <w:sz w:val="24"/>
          <w:szCs w:val="24"/>
          <w:lang w:val="sr-Latn-RS" w:eastAsia="sr-Latn-RS"/>
        </w:rPr>
        <w:drawing>
          <wp:inline distT="0" distB="0" distL="0" distR="0" wp14:anchorId="04DDAD5D" wp14:editId="47507A76">
            <wp:extent cx="4671646" cy="2555630"/>
            <wp:effectExtent l="0" t="0" r="15240" b="1651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C4A11" w:rsidRPr="00DB5B5A" w:rsidRDefault="00AC4A11" w:rsidP="00AC4A11">
      <w:pPr>
        <w:jc w:val="center"/>
        <w:rPr>
          <w:rFonts w:eastAsiaTheme="minorEastAsia"/>
          <w:szCs w:val="24"/>
          <w:lang w:val="sr-Cyrl-RS"/>
        </w:rPr>
      </w:pPr>
      <w:r w:rsidRPr="00DB5B5A">
        <w:rPr>
          <w:rFonts w:eastAsiaTheme="minorEastAsia"/>
          <w:szCs w:val="24"/>
          <w:lang w:val="sr-Cyrl-RS"/>
        </w:rPr>
        <w:t xml:space="preserve">Слика </w:t>
      </w:r>
      <w:r w:rsidR="00174077" w:rsidRPr="00DB5B5A">
        <w:rPr>
          <w:rFonts w:eastAsiaTheme="minorEastAsia"/>
          <w:szCs w:val="24"/>
          <w:lang w:val="sr-Cyrl-RS"/>
        </w:rPr>
        <w:t>5</w:t>
      </w:r>
      <w:r w:rsidRPr="00DB5B5A">
        <w:rPr>
          <w:rFonts w:eastAsiaTheme="minorEastAsia"/>
          <w:szCs w:val="24"/>
        </w:rPr>
        <w:t>.</w:t>
      </w:r>
      <w:r w:rsidR="00174077" w:rsidRPr="00DB5B5A">
        <w:rPr>
          <w:rFonts w:eastAsiaTheme="minorEastAsia"/>
          <w:szCs w:val="24"/>
          <w:lang w:val="sr-Cyrl-RS"/>
        </w:rPr>
        <w:t>4</w:t>
      </w:r>
      <w:r w:rsidRPr="00DB5B5A">
        <w:rPr>
          <w:rFonts w:eastAsiaTheme="minorEastAsia"/>
          <w:szCs w:val="24"/>
          <w:lang w:val="sr-Cyrl-RS"/>
        </w:rPr>
        <w:t xml:space="preserve"> Зависност прецизности неуронске мреже од степена учења</w:t>
      </w:r>
    </w:p>
    <w:p w:rsidR="000126F2" w:rsidRDefault="000126F2" w:rsidP="00AC4A11">
      <w:pPr>
        <w:jc w:val="center"/>
        <w:rPr>
          <w:rFonts w:eastAsiaTheme="minorEastAsia"/>
          <w:sz w:val="24"/>
          <w:szCs w:val="24"/>
          <w:lang w:val="sr-Cyrl-RS"/>
        </w:rPr>
      </w:pPr>
    </w:p>
    <w:p w:rsidR="009942FE" w:rsidRDefault="00AC4A11" w:rsidP="009942FE">
      <w:pPr>
        <w:pStyle w:val="Heading2"/>
        <w:numPr>
          <w:ilvl w:val="1"/>
          <w:numId w:val="12"/>
        </w:numPr>
        <w:jc w:val="center"/>
        <w:rPr>
          <w:rFonts w:eastAsiaTheme="minorEastAsia"/>
          <w:lang w:val="sr-Cyrl-RS"/>
        </w:rPr>
      </w:pPr>
      <w:bookmarkStart w:id="17" w:name="_Toc182517027"/>
      <w:r w:rsidRPr="00196119">
        <w:rPr>
          <w:rFonts w:eastAsiaTheme="minorEastAsia"/>
          <w:lang w:val="sr-Cyrl-RS"/>
        </w:rPr>
        <w:t>Прецизност у зависности од количине података</w:t>
      </w:r>
      <w:bookmarkEnd w:id="17"/>
    </w:p>
    <w:p w:rsidR="009942FE" w:rsidRPr="009942FE" w:rsidRDefault="009942FE" w:rsidP="009942FE">
      <w:pPr>
        <w:pStyle w:val="Heading2"/>
        <w:ind w:left="0" w:firstLine="0"/>
        <w:rPr>
          <w:rFonts w:eastAsiaTheme="minorEastAsia"/>
          <w:lang w:val="sr-Cyrl-RS"/>
        </w:rPr>
      </w:pPr>
    </w:p>
    <w:p w:rsidR="00AC4A11" w:rsidRPr="00534EC8" w:rsidRDefault="009F253A" w:rsidP="009F253A">
      <w:pPr>
        <w:jc w:val="both"/>
        <w:rPr>
          <w:rFonts w:eastAsiaTheme="minorEastAsia"/>
          <w:sz w:val="24"/>
          <w:szCs w:val="24"/>
          <w:lang w:val="sr-Cyrl-RS"/>
        </w:rPr>
      </w:pPr>
      <w:r>
        <w:rPr>
          <w:rFonts w:eastAsiaTheme="minorEastAsia"/>
          <w:sz w:val="24"/>
          <w:szCs w:val="24"/>
          <w:lang w:val="sr-Cyrl-RS"/>
        </w:rPr>
        <w:tab/>
      </w:r>
      <w:r w:rsidR="00AC4A11">
        <w:rPr>
          <w:rFonts w:eastAsiaTheme="minorEastAsia"/>
          <w:sz w:val="24"/>
          <w:szCs w:val="24"/>
          <w:lang w:val="sr-Cyrl-RS"/>
        </w:rPr>
        <w:t>Премала количина података може да доведе до тога да неуронски систем нема довољно информација за учење образаца приликом цртања слика. Током првог учења прецизност расте са порастом броја података. Разлика између пет и десет хиљада података је занемарљиво мала, док је време извршења директно зависно од количине података што у овом случају изазива да се време извршења дуплира. У нашем систему се врши обрада десет категорија са по пет хиљада података.</w:t>
      </w:r>
    </w:p>
    <w:p w:rsidR="00AC4A11" w:rsidRPr="00534EC8" w:rsidRDefault="00AC4A11" w:rsidP="00AC4A11">
      <w:pPr>
        <w:jc w:val="both"/>
        <w:rPr>
          <w:rFonts w:eastAsiaTheme="minorEastAsia"/>
          <w:sz w:val="28"/>
          <w:szCs w:val="28"/>
          <w:lang w:val="sr-Cyrl-RS"/>
        </w:rPr>
      </w:pPr>
    </w:p>
    <w:p w:rsidR="00AC4A11" w:rsidRDefault="00AC4A11" w:rsidP="00204BEF">
      <w:pPr>
        <w:jc w:val="center"/>
        <w:rPr>
          <w:rFonts w:eastAsiaTheme="minorEastAsia"/>
          <w:sz w:val="24"/>
          <w:szCs w:val="24"/>
          <w:lang w:val="sr-Cyrl-RS"/>
        </w:rPr>
      </w:pPr>
      <w:r>
        <w:rPr>
          <w:rFonts w:eastAsiaTheme="minorEastAsia"/>
          <w:noProof/>
          <w:sz w:val="24"/>
          <w:szCs w:val="24"/>
          <w:lang w:val="sr-Latn-RS" w:eastAsia="sr-Latn-RS"/>
        </w:rPr>
        <w:drawing>
          <wp:inline distT="0" distB="0" distL="0" distR="0" wp14:anchorId="7576EB1D" wp14:editId="6E26A71A">
            <wp:extent cx="4800600" cy="3300046"/>
            <wp:effectExtent l="0" t="0" r="19050" b="1524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C4A11" w:rsidRDefault="00AC4A11" w:rsidP="00AC4A11">
      <w:pPr>
        <w:jc w:val="center"/>
        <w:rPr>
          <w:rFonts w:eastAsiaTheme="minorEastAsia"/>
          <w:lang w:val="sr-Cyrl-RS"/>
        </w:rPr>
      </w:pPr>
      <w:r w:rsidRPr="001D2288">
        <w:rPr>
          <w:rFonts w:eastAsiaTheme="minorEastAsia"/>
          <w:lang w:val="sr-Cyrl-RS"/>
        </w:rPr>
        <w:t xml:space="preserve">Слика </w:t>
      </w:r>
      <w:r w:rsidR="00174077">
        <w:rPr>
          <w:rFonts w:eastAsiaTheme="minorEastAsia"/>
          <w:lang w:val="sr-Cyrl-RS"/>
        </w:rPr>
        <w:t>5</w:t>
      </w:r>
      <w:r w:rsidRPr="001D2288">
        <w:rPr>
          <w:rFonts w:eastAsiaTheme="minorEastAsia"/>
        </w:rPr>
        <w:t>.</w:t>
      </w:r>
      <w:r w:rsidR="00174077">
        <w:rPr>
          <w:rFonts w:eastAsiaTheme="minorEastAsia"/>
          <w:lang w:val="sr-Cyrl-RS"/>
        </w:rPr>
        <w:t>5</w:t>
      </w:r>
      <w:r w:rsidRPr="001D2288">
        <w:rPr>
          <w:rFonts w:eastAsiaTheme="minorEastAsia"/>
        </w:rPr>
        <w:t xml:space="preserve"> </w:t>
      </w:r>
      <w:r w:rsidRPr="001D2288">
        <w:rPr>
          <w:rFonts w:eastAsiaTheme="minorEastAsia"/>
          <w:lang w:val="sr-Cyrl-RS"/>
        </w:rPr>
        <w:t>Прецизност неуронске мреже у зависности од количине података</w:t>
      </w:r>
    </w:p>
    <w:p w:rsidR="00766692" w:rsidRDefault="00766692" w:rsidP="00766692">
      <w:pPr>
        <w:rPr>
          <w:rFonts w:eastAsiaTheme="minorEastAsia"/>
          <w:sz w:val="24"/>
          <w:szCs w:val="24"/>
          <w:lang w:val="sr-Cyrl-RS"/>
        </w:rPr>
      </w:pPr>
    </w:p>
    <w:p w:rsidR="00766692" w:rsidRPr="00766692" w:rsidRDefault="00766692" w:rsidP="00DE0C96">
      <w:pPr>
        <w:jc w:val="both"/>
        <w:rPr>
          <w:rFonts w:eastAsiaTheme="minorEastAsia"/>
          <w:sz w:val="24"/>
          <w:szCs w:val="24"/>
          <w:lang w:val="sr-Cyrl-RS"/>
        </w:rPr>
      </w:pPr>
      <w:r>
        <w:rPr>
          <w:rFonts w:eastAsiaTheme="minorEastAsia"/>
          <w:sz w:val="24"/>
          <w:szCs w:val="24"/>
          <w:lang w:val="sr-Cyrl-RS"/>
        </w:rPr>
        <w:t>Слика 5.5 приказује како количина података утиче на прецизност ситема кроз три циклуса учења. За 100 података систем је недовољно прецизан. За више од 500 података прецизност прелази седамдесет посто што није лош резултат. Најбољи случај се добија за 5000 и 10000 података где је за 10000 података разлика минимална.</w:t>
      </w:r>
    </w:p>
    <w:p w:rsidR="00947BDF" w:rsidRPr="001D2288" w:rsidRDefault="00947BDF" w:rsidP="00AC4A11">
      <w:pPr>
        <w:jc w:val="center"/>
        <w:rPr>
          <w:rFonts w:eastAsiaTheme="minorEastAsia"/>
          <w:lang w:val="sr-Cyrl-RS"/>
        </w:rPr>
      </w:pPr>
    </w:p>
    <w:p w:rsidR="00AC4A11" w:rsidRDefault="00AC4A11" w:rsidP="00204BEF">
      <w:pPr>
        <w:jc w:val="center"/>
        <w:rPr>
          <w:rFonts w:eastAsiaTheme="minorEastAsia"/>
          <w:sz w:val="24"/>
          <w:szCs w:val="24"/>
          <w:lang w:val="sr-Cyrl-RS"/>
        </w:rPr>
      </w:pPr>
      <w:r>
        <w:rPr>
          <w:rFonts w:eastAsiaTheme="minorEastAsia"/>
          <w:noProof/>
          <w:sz w:val="24"/>
          <w:szCs w:val="24"/>
          <w:lang w:val="sr-Latn-RS" w:eastAsia="sr-Latn-RS"/>
        </w:rPr>
        <w:drawing>
          <wp:inline distT="0" distB="0" distL="0" distR="0" wp14:anchorId="5BE57C1E" wp14:editId="0DD7657D">
            <wp:extent cx="4824046" cy="2461846"/>
            <wp:effectExtent l="0" t="0" r="15240" b="1524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C4A11" w:rsidRDefault="00AC4A11" w:rsidP="00AC4A11">
      <w:pPr>
        <w:jc w:val="center"/>
        <w:rPr>
          <w:rFonts w:eastAsiaTheme="minorEastAsia"/>
          <w:lang w:val="sr-Cyrl-RS"/>
        </w:rPr>
      </w:pPr>
      <w:r>
        <w:rPr>
          <w:rFonts w:eastAsiaTheme="minorEastAsia"/>
          <w:lang w:val="sr-Cyrl-RS"/>
        </w:rPr>
        <w:t xml:space="preserve">Слика </w:t>
      </w:r>
      <w:r w:rsidR="00174077">
        <w:rPr>
          <w:rFonts w:eastAsiaTheme="minorEastAsia"/>
          <w:lang w:val="sr-Cyrl-RS"/>
        </w:rPr>
        <w:t>5</w:t>
      </w:r>
      <w:r>
        <w:rPr>
          <w:rFonts w:eastAsiaTheme="minorEastAsia"/>
        </w:rPr>
        <w:t>.</w:t>
      </w:r>
      <w:r w:rsidR="00174077">
        <w:rPr>
          <w:rFonts w:eastAsiaTheme="minorEastAsia"/>
          <w:lang w:val="sr-Cyrl-RS"/>
        </w:rPr>
        <w:t>6</w:t>
      </w:r>
      <w:r>
        <w:rPr>
          <w:rFonts w:eastAsiaTheme="minorEastAsia"/>
        </w:rPr>
        <w:t xml:space="preserve"> </w:t>
      </w:r>
      <w:r>
        <w:rPr>
          <w:rFonts w:eastAsiaTheme="minorEastAsia"/>
          <w:lang w:val="sr-Cyrl-RS"/>
        </w:rPr>
        <w:t>Зависност времена тренирања од количине података</w:t>
      </w:r>
    </w:p>
    <w:p w:rsidR="00720C2A" w:rsidRDefault="00720C2A" w:rsidP="00AC4A11">
      <w:pPr>
        <w:jc w:val="center"/>
        <w:rPr>
          <w:rFonts w:eastAsiaTheme="minorEastAsia"/>
          <w:lang w:val="sr-Latn-RS"/>
        </w:rPr>
      </w:pPr>
    </w:p>
    <w:p w:rsidR="001D1C98" w:rsidRDefault="00766692" w:rsidP="00766692">
      <w:pPr>
        <w:jc w:val="both"/>
        <w:rPr>
          <w:rFonts w:eastAsiaTheme="minorEastAsia"/>
          <w:sz w:val="24"/>
          <w:szCs w:val="24"/>
          <w:lang w:val="sr-Cyrl-RS"/>
        </w:rPr>
      </w:pPr>
      <w:r>
        <w:rPr>
          <w:rFonts w:eastAsiaTheme="minorEastAsia"/>
          <w:sz w:val="24"/>
          <w:szCs w:val="24"/>
          <w:lang w:val="sr-Cyrl-RS"/>
        </w:rPr>
        <w:t>Слика 5.6 показује однос времена извршења и количине података. Добија се резултат где се повећањем количине података сразмерно повећава и време извршења.</w:t>
      </w:r>
    </w:p>
    <w:p w:rsidR="00766692" w:rsidRPr="00766692" w:rsidRDefault="00766692" w:rsidP="00766692">
      <w:pPr>
        <w:jc w:val="both"/>
        <w:rPr>
          <w:rFonts w:eastAsiaTheme="minorEastAsia"/>
          <w:sz w:val="24"/>
          <w:szCs w:val="24"/>
          <w:lang w:val="sr-Cyrl-RS"/>
        </w:rPr>
      </w:pPr>
    </w:p>
    <w:p w:rsidR="00AC4A11" w:rsidRDefault="00196119" w:rsidP="00EF500D">
      <w:pPr>
        <w:pStyle w:val="Heading2"/>
        <w:jc w:val="center"/>
        <w:rPr>
          <w:rFonts w:eastAsiaTheme="minorEastAsia"/>
          <w:lang w:val="sr-Cyrl-RS"/>
        </w:rPr>
      </w:pPr>
      <w:bookmarkStart w:id="18" w:name="_Toc182517028"/>
      <w:r>
        <w:rPr>
          <w:rFonts w:eastAsiaTheme="minorEastAsia"/>
          <w:lang w:val="sr-Latn-RS"/>
        </w:rPr>
        <w:t>5.</w:t>
      </w:r>
      <w:r>
        <w:rPr>
          <w:rFonts w:eastAsiaTheme="minorEastAsia"/>
          <w:lang w:val="sr-Cyrl-RS"/>
        </w:rPr>
        <w:t>4</w:t>
      </w:r>
      <w:r>
        <w:rPr>
          <w:rFonts w:eastAsiaTheme="minorEastAsia"/>
          <w:lang w:val="sr-Latn-RS"/>
        </w:rPr>
        <w:t xml:space="preserve"> </w:t>
      </w:r>
      <w:r w:rsidR="00AC4A11">
        <w:rPr>
          <w:rFonts w:eastAsiaTheme="minorEastAsia"/>
          <w:lang w:val="sr-Cyrl-RS"/>
        </w:rPr>
        <w:t>Прецизност у зависности од броја чворова једног скривеног слоја</w:t>
      </w:r>
      <w:bookmarkEnd w:id="18"/>
    </w:p>
    <w:p w:rsidR="00EF500D" w:rsidRDefault="00EF500D" w:rsidP="00EF500D">
      <w:pPr>
        <w:pStyle w:val="Heading2"/>
        <w:jc w:val="center"/>
        <w:rPr>
          <w:rFonts w:eastAsiaTheme="minorEastAsia"/>
          <w:lang w:val="sr-Cyrl-RS"/>
        </w:rPr>
      </w:pPr>
    </w:p>
    <w:p w:rsidR="00AC4A11" w:rsidRDefault="009F253A" w:rsidP="009F253A">
      <w:pPr>
        <w:jc w:val="both"/>
        <w:rPr>
          <w:rFonts w:eastAsiaTheme="minorEastAsia"/>
          <w:sz w:val="24"/>
          <w:szCs w:val="24"/>
          <w:lang w:val="sr-Cyrl-RS"/>
        </w:rPr>
      </w:pPr>
      <w:r>
        <w:rPr>
          <w:rFonts w:eastAsiaTheme="minorEastAsia"/>
          <w:sz w:val="24"/>
          <w:szCs w:val="24"/>
          <w:lang w:val="sr-Cyrl-RS"/>
        </w:rPr>
        <w:tab/>
      </w:r>
      <w:r w:rsidR="00AC4A11">
        <w:rPr>
          <w:rFonts w:eastAsiaTheme="minorEastAsia"/>
          <w:sz w:val="24"/>
          <w:szCs w:val="24"/>
          <w:lang w:val="sr-Cyrl-RS"/>
        </w:rPr>
        <w:t>Прецизност расте са повећањем броја чворова. У једном тренутку напредак постаје занемарљив, а разлика у времену извршења значајно расте. Код нашег система се користи 64 чвора.</w:t>
      </w:r>
      <w:r w:rsidR="00766692">
        <w:rPr>
          <w:rFonts w:eastAsiaTheme="minorEastAsia"/>
          <w:sz w:val="24"/>
          <w:szCs w:val="24"/>
          <w:lang w:val="sr-Cyrl-RS"/>
        </w:rPr>
        <w:t xml:space="preserve"> Са слике 5.7 се јасно види да коришћење мање од десет чвора скривеног слоја не даје довољно добар резултат.</w:t>
      </w:r>
    </w:p>
    <w:p w:rsidR="00766692" w:rsidRPr="00766692" w:rsidRDefault="00766692" w:rsidP="00AC4A11">
      <w:pPr>
        <w:jc w:val="both"/>
        <w:rPr>
          <w:rFonts w:eastAsiaTheme="minorEastAsia"/>
          <w:sz w:val="24"/>
          <w:szCs w:val="24"/>
          <w:lang w:val="sr-Cyrl-RS"/>
        </w:rPr>
      </w:pPr>
    </w:p>
    <w:p w:rsidR="00AC4A11" w:rsidRDefault="00AC4A11" w:rsidP="00204BEF">
      <w:pPr>
        <w:jc w:val="center"/>
        <w:rPr>
          <w:rFonts w:eastAsiaTheme="minorEastAsia"/>
          <w:b/>
          <w:color w:val="FF0000"/>
          <w:sz w:val="28"/>
          <w:szCs w:val="28"/>
        </w:rPr>
      </w:pPr>
      <w:r>
        <w:rPr>
          <w:rFonts w:eastAsiaTheme="minorEastAsia"/>
          <w:b/>
          <w:noProof/>
          <w:color w:val="FF0000"/>
          <w:sz w:val="28"/>
          <w:szCs w:val="28"/>
          <w:lang w:val="sr-Latn-RS" w:eastAsia="sr-Latn-RS"/>
        </w:rPr>
        <w:drawing>
          <wp:inline distT="0" distB="0" distL="0" distR="0" wp14:anchorId="1B5D370B" wp14:editId="6215512C">
            <wp:extent cx="4894385" cy="2538046"/>
            <wp:effectExtent l="0" t="0" r="20955" b="1524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AC4A11" w:rsidRDefault="00AC4A11" w:rsidP="00AC4A11">
      <w:pPr>
        <w:jc w:val="center"/>
        <w:rPr>
          <w:rFonts w:eastAsiaTheme="minorEastAsia"/>
          <w:lang w:val="sr-Latn-RS"/>
        </w:rPr>
      </w:pPr>
      <w:r w:rsidRPr="00B53CF6">
        <w:rPr>
          <w:rFonts w:eastAsiaTheme="minorEastAsia"/>
          <w:lang w:val="sr-Cyrl-RS"/>
        </w:rPr>
        <w:t xml:space="preserve">Слика </w:t>
      </w:r>
      <w:r w:rsidR="00174077">
        <w:rPr>
          <w:rFonts w:eastAsiaTheme="minorEastAsia"/>
          <w:lang w:val="sr-Cyrl-RS"/>
        </w:rPr>
        <w:t>5</w:t>
      </w:r>
      <w:r w:rsidRPr="00B53CF6">
        <w:rPr>
          <w:rFonts w:eastAsiaTheme="minorEastAsia"/>
        </w:rPr>
        <w:t>.</w:t>
      </w:r>
      <w:r w:rsidR="00174077">
        <w:rPr>
          <w:rFonts w:eastAsiaTheme="minorEastAsia"/>
          <w:lang w:val="sr-Cyrl-RS"/>
        </w:rPr>
        <w:t>7</w:t>
      </w:r>
      <w:r>
        <w:rPr>
          <w:rFonts w:eastAsiaTheme="minorEastAsia"/>
        </w:rPr>
        <w:t xml:space="preserve"> </w:t>
      </w:r>
      <w:r>
        <w:rPr>
          <w:rFonts w:eastAsiaTheme="minorEastAsia"/>
          <w:lang w:val="sr-Cyrl-RS"/>
        </w:rPr>
        <w:t>Прецизност у односу на број чворова скривеног слоја</w:t>
      </w:r>
    </w:p>
    <w:p w:rsidR="001D1C98" w:rsidRDefault="001D1C98" w:rsidP="00766692">
      <w:pPr>
        <w:jc w:val="both"/>
        <w:rPr>
          <w:rFonts w:eastAsiaTheme="minorEastAsia"/>
          <w:sz w:val="24"/>
          <w:szCs w:val="24"/>
          <w:lang w:val="sr-Cyrl-RS"/>
        </w:rPr>
      </w:pPr>
    </w:p>
    <w:p w:rsidR="00766692" w:rsidRPr="00766692" w:rsidRDefault="0089409C" w:rsidP="00766692">
      <w:pPr>
        <w:jc w:val="both"/>
        <w:rPr>
          <w:rFonts w:eastAsiaTheme="minorEastAsia"/>
          <w:sz w:val="24"/>
          <w:szCs w:val="24"/>
          <w:lang w:val="sr-Cyrl-RS"/>
        </w:rPr>
      </w:pPr>
      <w:r>
        <w:rPr>
          <w:rFonts w:eastAsiaTheme="minorEastAsia"/>
          <w:sz w:val="24"/>
          <w:szCs w:val="24"/>
          <w:lang w:val="sr-Cyrl-RS"/>
        </w:rPr>
        <w:t xml:space="preserve">Слика 5.8 представља време тестирања у зависности од броја чворова. Већи број чворова </w:t>
      </w:r>
      <w:r>
        <w:rPr>
          <w:rFonts w:eastAsiaTheme="minorEastAsia"/>
          <w:sz w:val="24"/>
          <w:szCs w:val="24"/>
          <w:lang w:val="sr-Cyrl-RS"/>
        </w:rPr>
        <w:lastRenderedPageBreak/>
        <w:t>даје дуже време извршења. Тестирањем и упоређивањем ове вредности дошло се до закључка да је најоптималније решење коришћење 32 или више чвора. За препознавање слика користићемо 64 чвора. Прецизност се повећа за три посто а време извршења за педесетак секунди. Д</w:t>
      </w:r>
      <w:r w:rsidR="006A5C85">
        <w:rPr>
          <w:rFonts w:eastAsiaTheme="minorEastAsia"/>
          <w:sz w:val="24"/>
          <w:szCs w:val="24"/>
          <w:lang w:val="sr-Cyrl-RS"/>
        </w:rPr>
        <w:t>а ли је вредно жртвовати време зарад ове прецизности зависи од одлуке корисника.</w:t>
      </w:r>
    </w:p>
    <w:p w:rsidR="00AC4A11" w:rsidRDefault="00AC4A11" w:rsidP="00204BEF">
      <w:pPr>
        <w:jc w:val="center"/>
        <w:rPr>
          <w:rFonts w:eastAsiaTheme="minorEastAsia"/>
          <w:b/>
          <w:color w:val="FF0000"/>
          <w:sz w:val="28"/>
          <w:szCs w:val="28"/>
          <w:lang w:val="sr-Cyrl-RS"/>
        </w:rPr>
      </w:pPr>
      <w:r>
        <w:rPr>
          <w:rFonts w:eastAsiaTheme="minorEastAsia"/>
          <w:b/>
          <w:noProof/>
          <w:color w:val="FF0000"/>
          <w:sz w:val="28"/>
          <w:szCs w:val="28"/>
          <w:lang w:val="sr-Latn-RS" w:eastAsia="sr-Latn-RS"/>
        </w:rPr>
        <w:drawing>
          <wp:inline distT="0" distB="0" distL="0" distR="0" wp14:anchorId="66D7FD51" wp14:editId="071E01B1">
            <wp:extent cx="5010150" cy="2832100"/>
            <wp:effectExtent l="0" t="0" r="19050" b="2540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AC4A11" w:rsidRDefault="00AC4A11" w:rsidP="00AC4A11">
      <w:pPr>
        <w:jc w:val="center"/>
        <w:rPr>
          <w:rFonts w:eastAsiaTheme="minorEastAsia"/>
          <w:lang w:val="sr-Cyrl-RS"/>
        </w:rPr>
      </w:pPr>
      <w:r>
        <w:rPr>
          <w:rFonts w:eastAsiaTheme="minorEastAsia"/>
          <w:lang w:val="sr-Cyrl-RS"/>
        </w:rPr>
        <w:t xml:space="preserve">Слика </w:t>
      </w:r>
      <w:r w:rsidR="00174077">
        <w:rPr>
          <w:rFonts w:eastAsiaTheme="minorEastAsia"/>
          <w:lang w:val="sr-Cyrl-RS"/>
        </w:rPr>
        <w:t>5</w:t>
      </w:r>
      <w:r>
        <w:rPr>
          <w:rFonts w:eastAsiaTheme="minorEastAsia"/>
        </w:rPr>
        <w:t>.</w:t>
      </w:r>
      <w:r w:rsidR="00174077">
        <w:rPr>
          <w:rFonts w:eastAsiaTheme="minorEastAsia"/>
          <w:lang w:val="sr-Cyrl-RS"/>
        </w:rPr>
        <w:t>8</w:t>
      </w:r>
      <w:r>
        <w:rPr>
          <w:rFonts w:eastAsiaTheme="minorEastAsia"/>
          <w:lang w:val="sr-Cyrl-RS"/>
        </w:rPr>
        <w:t xml:space="preserve"> Време учења у зависности од броја чворова једног скривеног слоја</w:t>
      </w:r>
    </w:p>
    <w:p w:rsidR="00EF500D" w:rsidRPr="00B53CF6" w:rsidRDefault="00EF500D" w:rsidP="00AC4A11">
      <w:pPr>
        <w:jc w:val="center"/>
        <w:rPr>
          <w:rFonts w:eastAsiaTheme="minorEastAsia"/>
          <w:lang w:val="sr-Cyrl-RS"/>
        </w:rPr>
      </w:pPr>
    </w:p>
    <w:p w:rsidR="00AC4A11" w:rsidRDefault="00196119" w:rsidP="00EF500D">
      <w:pPr>
        <w:pStyle w:val="Heading2"/>
        <w:jc w:val="center"/>
        <w:rPr>
          <w:rFonts w:eastAsiaTheme="minorEastAsia"/>
          <w:lang w:val="sr-Cyrl-RS"/>
        </w:rPr>
      </w:pPr>
      <w:bookmarkStart w:id="19" w:name="_Toc182517029"/>
      <w:r>
        <w:rPr>
          <w:rFonts w:eastAsiaTheme="minorEastAsia"/>
          <w:lang w:val="sr-Latn-RS"/>
        </w:rPr>
        <w:t>5</w:t>
      </w:r>
      <w:r>
        <w:rPr>
          <w:rFonts w:eastAsiaTheme="minorEastAsia"/>
          <w:lang w:val="sr-Cyrl-RS"/>
        </w:rPr>
        <w:t>.5</w:t>
      </w:r>
      <w:r>
        <w:rPr>
          <w:rFonts w:eastAsiaTheme="minorEastAsia"/>
          <w:lang w:val="sr-Latn-RS"/>
        </w:rPr>
        <w:t xml:space="preserve"> </w:t>
      </w:r>
      <w:r w:rsidR="00AC4A11">
        <w:rPr>
          <w:rFonts w:eastAsiaTheme="minorEastAsia"/>
          <w:lang w:val="sr-Cyrl-RS"/>
        </w:rPr>
        <w:t>Прецизност у зависности од броја скривених слојева</w:t>
      </w:r>
      <w:bookmarkEnd w:id="19"/>
    </w:p>
    <w:p w:rsidR="00EF500D" w:rsidRPr="00EF500D" w:rsidRDefault="00EF500D" w:rsidP="00AC4A11">
      <w:pPr>
        <w:jc w:val="center"/>
        <w:rPr>
          <w:rFonts w:eastAsiaTheme="minorEastAsia"/>
          <w:sz w:val="28"/>
          <w:szCs w:val="28"/>
          <w:lang w:val="sr-Cyrl-RS"/>
        </w:rPr>
      </w:pPr>
    </w:p>
    <w:p w:rsidR="00AC4A11" w:rsidRDefault="009F253A" w:rsidP="009F253A">
      <w:pPr>
        <w:jc w:val="both"/>
        <w:rPr>
          <w:rFonts w:eastAsiaTheme="minorEastAsia"/>
          <w:color w:val="000000" w:themeColor="text1"/>
          <w:sz w:val="24"/>
          <w:szCs w:val="24"/>
          <w:lang w:val="sr-Cyrl-RS"/>
        </w:rPr>
      </w:pPr>
      <w:r>
        <w:rPr>
          <w:rFonts w:eastAsiaTheme="minorEastAsia"/>
          <w:color w:val="000000" w:themeColor="text1"/>
          <w:sz w:val="24"/>
          <w:szCs w:val="24"/>
          <w:lang w:val="sr-Cyrl-RS"/>
        </w:rPr>
        <w:tab/>
      </w:r>
      <w:r w:rsidR="00AC4A11">
        <w:rPr>
          <w:rFonts w:eastAsiaTheme="minorEastAsia"/>
          <w:color w:val="000000" w:themeColor="text1"/>
          <w:sz w:val="24"/>
          <w:szCs w:val="24"/>
          <w:lang w:val="sr-Cyrl-RS"/>
        </w:rPr>
        <w:t>Додатна оптимизација решења може да се оствари повећањем броја скривених слојева. У појединим ситуаци</w:t>
      </w:r>
      <w:r w:rsidR="000B2DF4">
        <w:rPr>
          <w:rFonts w:eastAsiaTheme="minorEastAsia"/>
          <w:color w:val="000000" w:themeColor="text1"/>
          <w:sz w:val="24"/>
          <w:szCs w:val="24"/>
          <w:lang w:val="sr-Cyrl-RS"/>
        </w:rPr>
        <w:t>јама на овај начин може само не</w:t>
      </w:r>
      <w:r w:rsidR="00AC4A11">
        <w:rPr>
          <w:rFonts w:eastAsiaTheme="minorEastAsia"/>
          <w:color w:val="000000" w:themeColor="text1"/>
          <w:sz w:val="24"/>
          <w:szCs w:val="24"/>
          <w:lang w:val="sr-Cyrl-RS"/>
        </w:rPr>
        <w:t>потребно да се успори рад система чак неколико пута а да резултати не буду повољни. Уз то сада треба водити рачуна о броју чворова у сваком од скривених слојева</w:t>
      </w:r>
      <w:r w:rsidR="00AC4A11">
        <w:rPr>
          <w:rFonts w:eastAsiaTheme="minorEastAsia"/>
          <w:color w:val="000000" w:themeColor="text1"/>
          <w:sz w:val="24"/>
          <w:szCs w:val="24"/>
        </w:rPr>
        <w:t xml:space="preserve">. </w:t>
      </w:r>
      <w:r w:rsidR="00AC4A11">
        <w:rPr>
          <w:rFonts w:eastAsiaTheme="minorEastAsia"/>
          <w:color w:val="000000" w:themeColor="text1"/>
          <w:sz w:val="24"/>
          <w:szCs w:val="24"/>
          <w:lang w:val="sr-Cyrl-RS"/>
        </w:rPr>
        <w:t>Једна од опција која се користи као неписано правило је да број чворова буде мањи од броја улазних а већи од броја излазних чворова. Том логиком је обављено и следеће тестирање. Идеално треба одредити број чворова по формули 2</w:t>
      </w:r>
      <w:r w:rsidR="00AC4A11">
        <w:rPr>
          <w:rFonts w:eastAsiaTheme="minorEastAsia"/>
          <w:color w:val="000000" w:themeColor="text1"/>
          <w:sz w:val="24"/>
          <w:szCs w:val="24"/>
        </w:rPr>
        <w:t>/3</w:t>
      </w:r>
      <w:r w:rsidR="00AC4A11">
        <w:rPr>
          <w:rFonts w:eastAsiaTheme="minorEastAsia"/>
          <w:color w:val="000000" w:themeColor="text1"/>
          <w:sz w:val="24"/>
          <w:szCs w:val="24"/>
          <w:lang w:val="sr-Cyrl-RS"/>
        </w:rPr>
        <w:t xml:space="preserve"> броја излазних чворова и на то додати број излазних чворова. Ова опција је одбачена јер иако је дала добро решење код једног скривеног слоја временски је била скупа, а побољшање прецизности недовољно. Да би проверили како ће коришћење више скривених слојева да утиче на рад неуронске мреже вршимо поређење са резултатима која је дала мрежа са једним скривеним слојем од 64 чвора.</w:t>
      </w:r>
      <w:r w:rsidR="000B2DF4">
        <w:rPr>
          <w:rFonts w:eastAsiaTheme="minorEastAsia"/>
          <w:color w:val="000000" w:themeColor="text1"/>
          <w:sz w:val="24"/>
          <w:szCs w:val="24"/>
          <w:lang w:val="sr-Cyrl-RS"/>
        </w:rPr>
        <w:t xml:space="preserve"> </w:t>
      </w:r>
      <w:r w:rsidR="00AC4A11">
        <w:rPr>
          <w:rFonts w:eastAsiaTheme="minorEastAsia"/>
          <w:color w:val="000000" w:themeColor="text1"/>
          <w:sz w:val="24"/>
          <w:szCs w:val="24"/>
          <w:lang w:val="sr-Cyrl-RS"/>
        </w:rPr>
        <w:t>Први циклус учења на овој мрежи је дао прецизност нешто вишу од 80, а трајао је нешто мање од три минута. Прво тестирање је обављено над истим бројем скривених чворова који су сада распоређени у два скривена слоја од по 32 чвора. Време извршења је скраћено за педесетак секунди а прецизност система је опала на 67%. За потребе следећег тестирања број чворова је дуплиран у сваком од скривених слојева и исход је приближно исти а време извршења дуплирано. Најуспешнији је био тест двослојне архитектуре са 6</w:t>
      </w:r>
      <w:r w:rsidR="000B2DF4">
        <w:rPr>
          <w:rFonts w:eastAsiaTheme="minorEastAsia"/>
          <w:color w:val="000000" w:themeColor="text1"/>
          <w:sz w:val="24"/>
          <w:szCs w:val="24"/>
          <w:lang w:val="sr-Cyrl-RS"/>
        </w:rPr>
        <w:t>4</w:t>
      </w:r>
      <w:r w:rsidR="00AC4A11">
        <w:rPr>
          <w:rFonts w:eastAsiaTheme="minorEastAsia"/>
          <w:color w:val="000000" w:themeColor="text1"/>
          <w:sz w:val="24"/>
          <w:szCs w:val="24"/>
          <w:lang w:val="sr-Cyrl-RS"/>
        </w:rPr>
        <w:t xml:space="preserve"> и 128 чвора који је достигао прецизност од 69% за 150 секунди.</w:t>
      </w:r>
      <w:r w:rsidR="00AC4A11">
        <w:rPr>
          <w:rFonts w:eastAsiaTheme="minorEastAsia"/>
          <w:color w:val="000000" w:themeColor="text1"/>
          <w:sz w:val="24"/>
          <w:szCs w:val="24"/>
        </w:rPr>
        <w:t xml:space="preserve"> </w:t>
      </w:r>
      <w:r w:rsidR="00AC4A11">
        <w:rPr>
          <w:rFonts w:eastAsiaTheme="minorEastAsia"/>
          <w:color w:val="000000" w:themeColor="text1"/>
          <w:sz w:val="24"/>
          <w:szCs w:val="24"/>
          <w:lang w:val="sr-Cyrl-RS"/>
        </w:rPr>
        <w:t xml:space="preserve">Даљим повећањем броја скривених слојева на три извршено је тестирање где су у сва три скривена слоја распоређена по 32 односно 64 чвора. У првом случају враћена је прецизност од 33% након 74 секунде што је много лошији резултат што временски тако и по прецизности од архитектуре са једним скривеним слојем. Резултат другог тестирања је довео до прецизности од 41% након првог круга учења, док је на другом чак смањио прецизност на 37%. Оба циклуса учења су трајали преко два и по минута и дошли смо до закључка да је најоптималнији случај био коришћење једнослојне </w:t>
      </w:r>
      <w:r w:rsidR="00AC4A11">
        <w:rPr>
          <w:rFonts w:eastAsiaTheme="minorEastAsia"/>
          <w:color w:val="000000" w:themeColor="text1"/>
          <w:sz w:val="24"/>
          <w:szCs w:val="24"/>
          <w:lang w:val="sr-Cyrl-RS"/>
        </w:rPr>
        <w:lastRenderedPageBreak/>
        <w:t>архитектуре.</w:t>
      </w:r>
    </w:p>
    <w:p w:rsidR="006A5C85" w:rsidRDefault="006A5C85" w:rsidP="00AC4A11">
      <w:pPr>
        <w:jc w:val="both"/>
        <w:rPr>
          <w:rFonts w:eastAsiaTheme="minorEastAsia"/>
          <w:color w:val="000000" w:themeColor="text1"/>
          <w:sz w:val="24"/>
          <w:szCs w:val="24"/>
          <w:lang w:val="sr-Cyrl-RS"/>
        </w:rPr>
      </w:pPr>
      <w:r>
        <w:rPr>
          <w:rFonts w:eastAsiaTheme="minorEastAsia"/>
          <w:color w:val="000000" w:themeColor="text1"/>
          <w:sz w:val="24"/>
          <w:szCs w:val="24"/>
          <w:lang w:val="sr-Cyrl-RS"/>
        </w:rPr>
        <w:t>Промена прецизности у зависности од броја и распореда чворова дата је на слици 5.9</w:t>
      </w:r>
    </w:p>
    <w:p w:rsidR="00947BDF" w:rsidRDefault="00947BDF" w:rsidP="00AC4A11">
      <w:pPr>
        <w:jc w:val="both"/>
        <w:rPr>
          <w:rFonts w:eastAsiaTheme="minorEastAsia"/>
          <w:color w:val="000000" w:themeColor="text1"/>
          <w:sz w:val="24"/>
          <w:szCs w:val="24"/>
        </w:rPr>
      </w:pPr>
    </w:p>
    <w:p w:rsidR="00AC4A11" w:rsidRDefault="00AC4A11" w:rsidP="00204BEF">
      <w:pPr>
        <w:jc w:val="center"/>
        <w:rPr>
          <w:rFonts w:eastAsiaTheme="minorEastAsia"/>
          <w:color w:val="000000" w:themeColor="text1"/>
          <w:sz w:val="24"/>
          <w:szCs w:val="24"/>
          <w:lang w:val="sr-Cyrl-RS"/>
        </w:rPr>
      </w:pPr>
      <w:r>
        <w:rPr>
          <w:rFonts w:eastAsiaTheme="minorEastAsia"/>
          <w:noProof/>
          <w:color w:val="000000" w:themeColor="text1"/>
          <w:sz w:val="24"/>
          <w:szCs w:val="24"/>
          <w:lang w:val="sr-Latn-RS" w:eastAsia="sr-Latn-RS"/>
        </w:rPr>
        <w:drawing>
          <wp:inline distT="0" distB="0" distL="0" distR="0" wp14:anchorId="2533A10B" wp14:editId="48B5F03F">
            <wp:extent cx="4927600" cy="2717800"/>
            <wp:effectExtent l="0" t="0" r="25400" b="2540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C4A11" w:rsidRPr="00B53CF6" w:rsidRDefault="00AC4A11" w:rsidP="00AC4A11">
      <w:pPr>
        <w:jc w:val="center"/>
        <w:rPr>
          <w:rFonts w:eastAsiaTheme="minorEastAsia"/>
          <w:color w:val="000000" w:themeColor="text1"/>
          <w:lang w:val="sr-Cyrl-RS"/>
        </w:rPr>
      </w:pPr>
      <w:r>
        <w:rPr>
          <w:rFonts w:eastAsiaTheme="minorEastAsia"/>
          <w:color w:val="000000" w:themeColor="text1"/>
          <w:lang w:val="sr-Cyrl-RS"/>
        </w:rPr>
        <w:t xml:space="preserve">Слика </w:t>
      </w:r>
      <w:r w:rsidR="00174077">
        <w:rPr>
          <w:rFonts w:eastAsiaTheme="minorEastAsia"/>
          <w:color w:val="000000" w:themeColor="text1"/>
          <w:lang w:val="sr-Cyrl-RS"/>
        </w:rPr>
        <w:t>5</w:t>
      </w:r>
      <w:r>
        <w:rPr>
          <w:rFonts w:eastAsiaTheme="minorEastAsia"/>
          <w:color w:val="000000" w:themeColor="text1"/>
        </w:rPr>
        <w:t>.</w:t>
      </w:r>
      <w:r w:rsidR="00174077">
        <w:rPr>
          <w:rFonts w:eastAsiaTheme="minorEastAsia"/>
          <w:color w:val="000000" w:themeColor="text1"/>
          <w:lang w:val="sr-Cyrl-RS"/>
        </w:rPr>
        <w:t>9</w:t>
      </w:r>
      <w:r>
        <w:rPr>
          <w:rFonts w:eastAsiaTheme="minorEastAsia"/>
          <w:color w:val="000000" w:themeColor="text1"/>
        </w:rPr>
        <w:t xml:space="preserve"> </w:t>
      </w:r>
      <w:r>
        <w:rPr>
          <w:rFonts w:eastAsiaTheme="minorEastAsia"/>
          <w:color w:val="000000" w:themeColor="text1"/>
          <w:lang w:val="sr-Cyrl-RS"/>
        </w:rPr>
        <w:t>Прецизност у односу на различити број чворова и слојева</w:t>
      </w:r>
    </w:p>
    <w:p w:rsidR="006A5C85" w:rsidRDefault="006A5C85" w:rsidP="006A5C85">
      <w:pPr>
        <w:jc w:val="both"/>
        <w:rPr>
          <w:rFonts w:eastAsiaTheme="minorEastAsia"/>
          <w:color w:val="000000" w:themeColor="text1"/>
          <w:sz w:val="24"/>
          <w:szCs w:val="24"/>
          <w:lang w:val="sr-Cyrl-RS"/>
        </w:rPr>
      </w:pPr>
    </w:p>
    <w:p w:rsidR="006A5C85" w:rsidRDefault="006A5C85" w:rsidP="006A5C85">
      <w:pPr>
        <w:jc w:val="both"/>
        <w:rPr>
          <w:rFonts w:eastAsiaTheme="minorEastAsia"/>
          <w:color w:val="000000" w:themeColor="text1"/>
          <w:sz w:val="24"/>
          <w:szCs w:val="24"/>
          <w:lang w:val="sr-Cyrl-RS"/>
        </w:rPr>
      </w:pPr>
      <w:r>
        <w:rPr>
          <w:rFonts w:eastAsiaTheme="minorEastAsia"/>
          <w:color w:val="000000" w:themeColor="text1"/>
          <w:sz w:val="24"/>
          <w:szCs w:val="24"/>
          <w:lang w:val="sr-Cyrl-RS"/>
        </w:rPr>
        <w:t>Слика 5.10 представља време извршења за сваку од тестираних комбинација броја чворова и слојева.</w:t>
      </w:r>
    </w:p>
    <w:p w:rsidR="006A5C85" w:rsidRDefault="006A5C85" w:rsidP="006A5C85">
      <w:pPr>
        <w:jc w:val="both"/>
        <w:rPr>
          <w:rFonts w:eastAsiaTheme="minorEastAsia"/>
          <w:color w:val="000000" w:themeColor="text1"/>
          <w:sz w:val="24"/>
          <w:szCs w:val="24"/>
          <w:lang w:val="sr-Cyrl-RS"/>
        </w:rPr>
      </w:pPr>
    </w:p>
    <w:p w:rsidR="00AC4A11" w:rsidRDefault="00AC4A11" w:rsidP="00204BEF">
      <w:pPr>
        <w:jc w:val="center"/>
        <w:rPr>
          <w:rFonts w:eastAsiaTheme="minorEastAsia"/>
          <w:color w:val="000000" w:themeColor="text1"/>
          <w:sz w:val="24"/>
          <w:szCs w:val="24"/>
          <w:lang w:val="sr-Cyrl-RS"/>
        </w:rPr>
      </w:pPr>
      <w:r>
        <w:rPr>
          <w:rFonts w:eastAsiaTheme="minorEastAsia"/>
          <w:b/>
          <w:noProof/>
          <w:color w:val="FF0000"/>
          <w:sz w:val="24"/>
          <w:szCs w:val="24"/>
          <w:lang w:val="sr-Latn-RS" w:eastAsia="sr-Latn-RS"/>
        </w:rPr>
        <w:drawing>
          <wp:inline distT="0" distB="0" distL="0" distR="0" wp14:anchorId="06CE8525" wp14:editId="3BD69144">
            <wp:extent cx="4965700" cy="2870200"/>
            <wp:effectExtent l="0" t="0" r="25400" b="2540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EF500D" w:rsidRPr="00213E18" w:rsidRDefault="00AC4A11" w:rsidP="00864DBB">
      <w:pPr>
        <w:jc w:val="center"/>
        <w:rPr>
          <w:rFonts w:eastAsiaTheme="minorEastAsia"/>
          <w:color w:val="000000" w:themeColor="text1"/>
          <w:szCs w:val="24"/>
          <w:lang w:val="sr-Cyrl-RS"/>
        </w:rPr>
      </w:pPr>
      <w:r w:rsidRPr="00213E18">
        <w:rPr>
          <w:rFonts w:eastAsiaTheme="minorEastAsia"/>
          <w:color w:val="000000" w:themeColor="text1"/>
          <w:szCs w:val="24"/>
          <w:lang w:val="sr-Cyrl-RS"/>
        </w:rPr>
        <w:t xml:space="preserve">Слика </w:t>
      </w:r>
      <w:r w:rsidR="00174077" w:rsidRPr="00213E18">
        <w:rPr>
          <w:rFonts w:eastAsiaTheme="minorEastAsia"/>
          <w:color w:val="000000" w:themeColor="text1"/>
          <w:szCs w:val="24"/>
          <w:lang w:val="sr-Cyrl-RS"/>
        </w:rPr>
        <w:t>5</w:t>
      </w:r>
      <w:r w:rsidRPr="00213E18">
        <w:rPr>
          <w:rFonts w:eastAsiaTheme="minorEastAsia"/>
          <w:color w:val="000000" w:themeColor="text1"/>
          <w:szCs w:val="24"/>
        </w:rPr>
        <w:t>.</w:t>
      </w:r>
      <w:r w:rsidR="00174077" w:rsidRPr="00213E18">
        <w:rPr>
          <w:rFonts w:eastAsiaTheme="minorEastAsia"/>
          <w:color w:val="000000" w:themeColor="text1"/>
          <w:szCs w:val="24"/>
          <w:lang w:val="sr-Cyrl-RS"/>
        </w:rPr>
        <w:t>10</w:t>
      </w:r>
      <w:r w:rsidRPr="00213E18">
        <w:rPr>
          <w:rFonts w:eastAsiaTheme="minorEastAsia"/>
          <w:color w:val="000000" w:themeColor="text1"/>
          <w:szCs w:val="24"/>
        </w:rPr>
        <w:t xml:space="preserve"> </w:t>
      </w:r>
      <w:r w:rsidRPr="00213E18">
        <w:rPr>
          <w:rFonts w:eastAsiaTheme="minorEastAsia"/>
          <w:color w:val="000000" w:themeColor="text1"/>
          <w:szCs w:val="24"/>
          <w:lang w:val="sr-Cyrl-RS"/>
        </w:rPr>
        <w:t>Време извршења за различити број чворова и нивоа</w:t>
      </w:r>
      <w:r w:rsidR="00864DBB" w:rsidRPr="00213E18">
        <w:rPr>
          <w:rFonts w:eastAsiaTheme="minorEastAsia"/>
          <w:color w:val="000000" w:themeColor="text1"/>
          <w:szCs w:val="24"/>
          <w:lang w:val="sr-Cyrl-RS"/>
        </w:rPr>
        <w:t xml:space="preserve"> у секундама</w:t>
      </w:r>
    </w:p>
    <w:p w:rsidR="009A587C" w:rsidRDefault="009A587C" w:rsidP="00864DBB">
      <w:pPr>
        <w:jc w:val="center"/>
        <w:rPr>
          <w:rFonts w:eastAsiaTheme="minorEastAsia"/>
          <w:color w:val="000000" w:themeColor="text1"/>
          <w:sz w:val="24"/>
          <w:szCs w:val="24"/>
          <w:lang w:val="sr-Cyrl-RS"/>
        </w:rPr>
      </w:pPr>
    </w:p>
    <w:p w:rsidR="009A587C" w:rsidRDefault="009A587C" w:rsidP="00864DBB">
      <w:pPr>
        <w:jc w:val="center"/>
        <w:rPr>
          <w:rFonts w:eastAsiaTheme="minorEastAsia"/>
          <w:color w:val="000000" w:themeColor="text1"/>
          <w:sz w:val="24"/>
          <w:szCs w:val="24"/>
          <w:lang w:val="sr-Cyrl-RS"/>
        </w:rPr>
      </w:pPr>
    </w:p>
    <w:p w:rsidR="009A587C" w:rsidRDefault="009A587C" w:rsidP="00864DBB">
      <w:pPr>
        <w:jc w:val="center"/>
        <w:rPr>
          <w:rFonts w:eastAsiaTheme="minorEastAsia"/>
          <w:color w:val="000000" w:themeColor="text1"/>
          <w:sz w:val="24"/>
          <w:szCs w:val="24"/>
          <w:lang w:val="sr-Cyrl-RS"/>
        </w:rPr>
      </w:pPr>
    </w:p>
    <w:p w:rsidR="009A587C" w:rsidRDefault="009A587C" w:rsidP="00864DBB">
      <w:pPr>
        <w:jc w:val="center"/>
        <w:rPr>
          <w:rFonts w:eastAsiaTheme="minorEastAsia"/>
          <w:color w:val="000000" w:themeColor="text1"/>
          <w:sz w:val="24"/>
          <w:szCs w:val="24"/>
          <w:lang w:val="sr-Cyrl-RS"/>
        </w:rPr>
      </w:pPr>
    </w:p>
    <w:p w:rsidR="009A587C" w:rsidRDefault="009A587C" w:rsidP="00864DBB">
      <w:pPr>
        <w:jc w:val="center"/>
        <w:rPr>
          <w:rFonts w:eastAsiaTheme="minorEastAsia"/>
          <w:color w:val="000000" w:themeColor="text1"/>
          <w:sz w:val="24"/>
          <w:szCs w:val="24"/>
          <w:lang w:val="sr-Cyrl-RS"/>
        </w:rPr>
      </w:pPr>
    </w:p>
    <w:p w:rsidR="009A587C" w:rsidRDefault="009A587C" w:rsidP="00864DBB">
      <w:pPr>
        <w:jc w:val="center"/>
        <w:rPr>
          <w:rFonts w:eastAsiaTheme="minorEastAsia"/>
          <w:color w:val="000000" w:themeColor="text1"/>
          <w:sz w:val="24"/>
          <w:szCs w:val="24"/>
          <w:lang w:val="sr-Cyrl-RS"/>
        </w:rPr>
      </w:pPr>
    </w:p>
    <w:p w:rsidR="009A587C" w:rsidRDefault="009A587C" w:rsidP="00864DBB">
      <w:pPr>
        <w:jc w:val="center"/>
        <w:rPr>
          <w:rFonts w:eastAsiaTheme="minorEastAsia"/>
          <w:color w:val="000000" w:themeColor="text1"/>
          <w:sz w:val="24"/>
          <w:szCs w:val="24"/>
          <w:lang w:val="sr-Cyrl-RS"/>
        </w:rPr>
      </w:pPr>
    </w:p>
    <w:p w:rsidR="009A587C" w:rsidRDefault="009A587C" w:rsidP="00DE0C96">
      <w:pPr>
        <w:rPr>
          <w:rFonts w:eastAsiaTheme="minorEastAsia"/>
          <w:color w:val="000000" w:themeColor="text1"/>
          <w:sz w:val="24"/>
          <w:szCs w:val="24"/>
          <w:lang w:val="sr-Cyrl-RS"/>
        </w:rPr>
      </w:pPr>
    </w:p>
    <w:p w:rsidR="009A587C" w:rsidRPr="00864DBB" w:rsidRDefault="009A587C" w:rsidP="00864DBB">
      <w:pPr>
        <w:jc w:val="center"/>
        <w:rPr>
          <w:rFonts w:eastAsiaTheme="minorEastAsia"/>
          <w:color w:val="000000" w:themeColor="text1"/>
          <w:sz w:val="24"/>
          <w:szCs w:val="24"/>
          <w:lang w:val="sr-Cyrl-RS"/>
        </w:rPr>
      </w:pPr>
    </w:p>
    <w:p w:rsidR="000E07C8" w:rsidRPr="00213E18" w:rsidRDefault="00EF500D" w:rsidP="004B103A">
      <w:pPr>
        <w:pStyle w:val="Heading1"/>
        <w:numPr>
          <w:ilvl w:val="0"/>
          <w:numId w:val="12"/>
        </w:numPr>
        <w:tabs>
          <w:tab w:val="left" w:pos="658"/>
        </w:tabs>
        <w:rPr>
          <w:sz w:val="32"/>
          <w:szCs w:val="32"/>
        </w:rPr>
      </w:pPr>
      <w:bookmarkStart w:id="20" w:name="_Toc182517030"/>
      <w:r w:rsidRPr="00213E18">
        <w:rPr>
          <w:spacing w:val="-2"/>
          <w:sz w:val="32"/>
          <w:szCs w:val="32"/>
          <w:lang w:val="sr-Cyrl-CS"/>
        </w:rPr>
        <w:lastRenderedPageBreak/>
        <w:t>Закључак</w:t>
      </w:r>
      <w:bookmarkEnd w:id="20"/>
    </w:p>
    <w:p w:rsidR="00EF500D" w:rsidRDefault="00EF500D" w:rsidP="00EF500D">
      <w:pPr>
        <w:pStyle w:val="Heading1"/>
        <w:tabs>
          <w:tab w:val="left" w:pos="658"/>
        </w:tabs>
        <w:ind w:firstLine="0"/>
        <w:rPr>
          <w:spacing w:val="-2"/>
          <w:lang w:val="sr-Cyrl-CS"/>
        </w:rPr>
      </w:pPr>
    </w:p>
    <w:p w:rsidR="00864DBB" w:rsidRPr="00E61E7F" w:rsidRDefault="00864DBB" w:rsidP="00196119">
      <w:pPr>
        <w:rPr>
          <w:sz w:val="24"/>
          <w:szCs w:val="24"/>
          <w:lang w:val="sr-Latn-RS"/>
        </w:rPr>
      </w:pPr>
    </w:p>
    <w:p w:rsidR="00EF3F39" w:rsidRPr="00EF3F39" w:rsidRDefault="009F253A" w:rsidP="009F253A">
      <w:pPr>
        <w:jc w:val="both"/>
        <w:rPr>
          <w:sz w:val="24"/>
          <w:szCs w:val="24"/>
          <w:lang w:val="sr-Cyrl-RS"/>
        </w:rPr>
      </w:pPr>
      <w:r>
        <w:rPr>
          <w:sz w:val="24"/>
          <w:szCs w:val="24"/>
          <w:lang w:val="sr-Cyrl-RS"/>
        </w:rPr>
        <w:tab/>
      </w:r>
      <w:r w:rsidR="00EF3F39" w:rsidRPr="00EF3F39">
        <w:rPr>
          <w:sz w:val="24"/>
          <w:szCs w:val="24"/>
          <w:lang w:val="sr-Cyrl-RS"/>
        </w:rPr>
        <w:t xml:space="preserve">Неуронске мреже последњих година добијају све више на значају. Разлог за то је што је њихова примена у свакодневном животу све заступљенија. Њиховим коришћењем омогућено је да рачунар може да извршава све више функција за које је пре био задужен човек. Начин на који она то чини коришћењем великог броја простих израчунавања је описан у овом тексту. Приказани су проблеми који се јављају при њеном коришћењу и како их избећи, како се неуронска мрежа понаша за случај линеарне и нелинеарне зависности. </w:t>
      </w:r>
    </w:p>
    <w:p w:rsidR="00EF3F39" w:rsidRPr="00EF3F39" w:rsidRDefault="00EF3F39" w:rsidP="00EF3F39">
      <w:pPr>
        <w:jc w:val="both"/>
        <w:rPr>
          <w:sz w:val="24"/>
          <w:szCs w:val="24"/>
          <w:lang w:val="sr-Cyrl-RS"/>
        </w:rPr>
      </w:pPr>
      <w:r w:rsidRPr="00EF3F39">
        <w:rPr>
          <w:sz w:val="24"/>
          <w:szCs w:val="24"/>
          <w:lang w:val="sr-Cyrl-RS"/>
        </w:rPr>
        <w:t xml:space="preserve">У раду је приказан начин на који слику претворити у податак разумљив неуронској мрежи, као и како рачунар уочава утицај делова те слике на коначни резултат. Описана су друга решења која су послужила као инспирација за овај рад и како она решавају проблеме са којима се неуронска мрежа суочава. </w:t>
      </w:r>
    </w:p>
    <w:p w:rsidR="00055065" w:rsidRPr="00D52A24" w:rsidRDefault="009F253A" w:rsidP="009F253A">
      <w:pPr>
        <w:jc w:val="both"/>
        <w:rPr>
          <w:sz w:val="24"/>
          <w:szCs w:val="24"/>
          <w:lang w:val="sr-Cyrl-RS"/>
        </w:rPr>
        <w:sectPr w:rsidR="00055065" w:rsidRPr="00D52A24">
          <w:pgSz w:w="11910" w:h="16850"/>
          <w:pgMar w:top="1940" w:right="1020" w:bottom="980" w:left="1300" w:header="0" w:footer="791" w:gutter="0"/>
          <w:cols w:space="720"/>
        </w:sectPr>
      </w:pPr>
      <w:r>
        <w:rPr>
          <w:sz w:val="24"/>
          <w:szCs w:val="24"/>
          <w:lang w:val="sr-Cyrl-RS"/>
        </w:rPr>
        <w:tab/>
      </w:r>
      <w:r w:rsidR="00EF3F39" w:rsidRPr="00EF3F39">
        <w:rPr>
          <w:sz w:val="24"/>
          <w:szCs w:val="24"/>
          <w:lang w:val="sr-Cyrl-RS"/>
        </w:rPr>
        <w:t>Описана је имплементација решења и сви неопходни делови да би он функционисао. Приказано је како систем “размишља” у потрази за резултатом и приказан је тај процес помоћу вишедимензионе равни. Наведени су фактори који утичу на време извршења и тачност система и како одабрати праве вредности. Научили смо да оно што важи за један случај коришћења не мора нужно да важи и за неке друге.</w:t>
      </w:r>
    </w:p>
    <w:p w:rsidR="000E07C8" w:rsidRPr="00213E18" w:rsidRDefault="00AC4A11">
      <w:pPr>
        <w:pStyle w:val="Heading1"/>
        <w:ind w:left="118" w:firstLine="0"/>
        <w:rPr>
          <w:spacing w:val="-2"/>
          <w:sz w:val="32"/>
          <w:szCs w:val="32"/>
        </w:rPr>
      </w:pPr>
      <w:bookmarkStart w:id="21" w:name="_Toc182517031"/>
      <w:r w:rsidRPr="00213E18">
        <w:rPr>
          <w:spacing w:val="-2"/>
          <w:sz w:val="32"/>
          <w:szCs w:val="32"/>
        </w:rPr>
        <w:lastRenderedPageBreak/>
        <w:t>LITERATURA</w:t>
      </w:r>
      <w:bookmarkEnd w:id="21"/>
    </w:p>
    <w:p w:rsidR="00055065" w:rsidRDefault="00055065">
      <w:pPr>
        <w:pStyle w:val="Heading1"/>
        <w:ind w:left="118" w:firstLine="0"/>
      </w:pPr>
    </w:p>
    <w:p w:rsidR="000E07C8" w:rsidRDefault="00B332E7" w:rsidP="00055065">
      <w:pPr>
        <w:pStyle w:val="ListParagraph"/>
        <w:numPr>
          <w:ilvl w:val="0"/>
          <w:numId w:val="3"/>
        </w:numPr>
        <w:tabs>
          <w:tab w:val="left" w:pos="476"/>
        </w:tabs>
        <w:spacing w:before="120" w:line="276" w:lineRule="auto"/>
        <w:jc w:val="both"/>
        <w:rPr>
          <w:sz w:val="24"/>
          <w:szCs w:val="24"/>
        </w:rPr>
      </w:pPr>
      <w:proofErr w:type="gramStart"/>
      <w:r w:rsidRPr="00DE0C96">
        <w:rPr>
          <w:sz w:val="24"/>
          <w:szCs w:val="24"/>
        </w:rPr>
        <w:t>" How</w:t>
      </w:r>
      <w:proofErr w:type="gramEnd"/>
      <w:r w:rsidRPr="00DE0C96">
        <w:rPr>
          <w:sz w:val="24"/>
          <w:szCs w:val="24"/>
        </w:rPr>
        <w:t xml:space="preserve"> to Create a Neural Network (and Train it to Identify Doodles)" YouTube, uploaded by Sebastian Lague, 12. 8. 2022., </w:t>
      </w:r>
      <w:hyperlink r:id="rId71" w:history="1">
        <w:r w:rsidR="0030286C" w:rsidRPr="00DE0C96">
          <w:rPr>
            <w:rStyle w:val="Hyperlink"/>
            <w:sz w:val="24"/>
            <w:szCs w:val="24"/>
          </w:rPr>
          <w:t>https://www.yout</w:t>
        </w:r>
        <w:r w:rsidR="0030286C" w:rsidRPr="00DE0C96">
          <w:rPr>
            <w:rStyle w:val="Hyperlink"/>
            <w:sz w:val="24"/>
            <w:szCs w:val="24"/>
          </w:rPr>
          <w:t>u</w:t>
        </w:r>
        <w:r w:rsidR="0030286C" w:rsidRPr="00DE0C96">
          <w:rPr>
            <w:rStyle w:val="Hyperlink"/>
            <w:sz w:val="24"/>
            <w:szCs w:val="24"/>
          </w:rPr>
          <w:t>be.com/watch?v=hfMk-kjRv4c</w:t>
        </w:r>
      </w:hyperlink>
      <w:r w:rsidR="0030286C" w:rsidRPr="00DE0C96">
        <w:rPr>
          <w:sz w:val="24"/>
          <w:szCs w:val="24"/>
        </w:rPr>
        <w:t xml:space="preserve"> </w:t>
      </w:r>
      <w:r w:rsidRPr="00DE0C96">
        <w:rPr>
          <w:sz w:val="24"/>
          <w:szCs w:val="24"/>
        </w:rPr>
        <w:t xml:space="preserve">. </w:t>
      </w:r>
      <w:r w:rsidR="00ED2991" w:rsidRPr="00DE0C96">
        <w:rPr>
          <w:sz w:val="24"/>
          <w:szCs w:val="24"/>
        </w:rPr>
        <w:t>[Accessed:</w:t>
      </w:r>
      <w:r w:rsidR="00ED2991" w:rsidRPr="00DE0C96">
        <w:rPr>
          <w:spacing w:val="-2"/>
          <w:sz w:val="24"/>
          <w:szCs w:val="24"/>
        </w:rPr>
        <w:t xml:space="preserve"> </w:t>
      </w:r>
      <w:r w:rsidR="00ED2991" w:rsidRPr="00DE0C96">
        <w:rPr>
          <w:sz w:val="24"/>
          <w:szCs w:val="24"/>
        </w:rPr>
        <w:t>31-O</w:t>
      </w:r>
      <w:r w:rsidR="00ED2991" w:rsidRPr="00DE0C96">
        <w:rPr>
          <w:sz w:val="24"/>
          <w:szCs w:val="24"/>
          <w:lang w:val="sr-Latn-CS"/>
        </w:rPr>
        <w:t>kt</w:t>
      </w:r>
      <w:r w:rsidR="00ED2991" w:rsidRPr="00DE0C96">
        <w:rPr>
          <w:sz w:val="24"/>
          <w:szCs w:val="24"/>
        </w:rPr>
        <w:t>-</w:t>
      </w:r>
      <w:r w:rsidR="00ED2991" w:rsidRPr="00DE0C96">
        <w:rPr>
          <w:spacing w:val="-2"/>
          <w:sz w:val="24"/>
          <w:szCs w:val="24"/>
        </w:rPr>
        <w:t>2024].</w:t>
      </w:r>
      <w:r w:rsidR="00ED2991" w:rsidRPr="00DE0C96">
        <w:rPr>
          <w:sz w:val="24"/>
          <w:szCs w:val="24"/>
        </w:rPr>
        <w:t xml:space="preserve"> </w:t>
      </w:r>
    </w:p>
    <w:p w:rsidR="00CE14D7" w:rsidRPr="00DE0C96" w:rsidRDefault="00CE14D7" w:rsidP="00CE14D7">
      <w:pPr>
        <w:pStyle w:val="ListParagraph"/>
        <w:numPr>
          <w:ilvl w:val="0"/>
          <w:numId w:val="3"/>
        </w:numPr>
        <w:tabs>
          <w:tab w:val="left" w:pos="476"/>
        </w:tabs>
        <w:spacing w:before="120" w:line="276" w:lineRule="auto"/>
        <w:jc w:val="both"/>
        <w:rPr>
          <w:sz w:val="24"/>
          <w:szCs w:val="24"/>
        </w:rPr>
      </w:pPr>
      <w:r w:rsidRPr="00CE14D7">
        <w:rPr>
          <w:sz w:val="24"/>
          <w:szCs w:val="24"/>
        </w:rPr>
        <w:t xml:space="preserve">T Rashid, Make Your Own Neural Network.  </w:t>
      </w:r>
    </w:p>
    <w:p w:rsidR="008427A9" w:rsidRDefault="008427A9" w:rsidP="008427A9">
      <w:pPr>
        <w:pStyle w:val="ListParagraph"/>
        <w:numPr>
          <w:ilvl w:val="0"/>
          <w:numId w:val="3"/>
        </w:numPr>
        <w:tabs>
          <w:tab w:val="left" w:pos="476"/>
          <w:tab w:val="left" w:pos="478"/>
        </w:tabs>
        <w:spacing w:before="120" w:line="276" w:lineRule="auto"/>
        <w:ind w:right="392"/>
        <w:rPr>
          <w:sz w:val="24"/>
          <w:szCs w:val="24"/>
        </w:rPr>
      </w:pPr>
      <w:proofErr w:type="gramStart"/>
      <w:r w:rsidRPr="008427A9">
        <w:rPr>
          <w:sz w:val="24"/>
          <w:szCs w:val="24"/>
        </w:rPr>
        <w:t>" What</w:t>
      </w:r>
      <w:proofErr w:type="gramEnd"/>
      <w:r w:rsidRPr="008427A9">
        <w:rPr>
          <w:sz w:val="24"/>
          <w:szCs w:val="24"/>
        </w:rPr>
        <w:t xml:space="preserve"> is backpropagation really doing? | Chapter 3, Deep learning" YouTube, uploaded by 3Blue1Brown</w:t>
      </w:r>
      <w:proofErr w:type="gramStart"/>
      <w:r w:rsidRPr="008427A9">
        <w:rPr>
          <w:sz w:val="24"/>
          <w:szCs w:val="24"/>
        </w:rPr>
        <w:t>,  3</w:t>
      </w:r>
      <w:proofErr w:type="gramEnd"/>
      <w:r w:rsidRPr="008427A9">
        <w:rPr>
          <w:sz w:val="24"/>
          <w:szCs w:val="24"/>
        </w:rPr>
        <w:t xml:space="preserve">. 11. 2017.,    </w:t>
      </w:r>
      <w:hyperlink r:id="rId72" w:history="1">
        <w:proofErr w:type="gramStart"/>
        <w:r w:rsidRPr="00C62B1B">
          <w:rPr>
            <w:rStyle w:val="Hyperlink"/>
            <w:sz w:val="24"/>
            <w:szCs w:val="24"/>
          </w:rPr>
          <w:t>https://www.youtube.c</w:t>
        </w:r>
        <w:r w:rsidRPr="00C62B1B">
          <w:rPr>
            <w:rStyle w:val="Hyperlink"/>
            <w:sz w:val="24"/>
            <w:szCs w:val="24"/>
          </w:rPr>
          <w:t>o</w:t>
        </w:r>
        <w:r w:rsidRPr="00C62B1B">
          <w:rPr>
            <w:rStyle w:val="Hyperlink"/>
            <w:sz w:val="24"/>
            <w:szCs w:val="24"/>
          </w:rPr>
          <w:t>m/watch?v=I</w:t>
        </w:r>
        <w:r w:rsidRPr="00C62B1B">
          <w:rPr>
            <w:rStyle w:val="Hyperlink"/>
            <w:sz w:val="24"/>
            <w:szCs w:val="24"/>
          </w:rPr>
          <w:t>l</w:t>
        </w:r>
        <w:r w:rsidRPr="00C62B1B">
          <w:rPr>
            <w:rStyle w:val="Hyperlink"/>
            <w:sz w:val="24"/>
            <w:szCs w:val="24"/>
          </w:rPr>
          <w:t>g3gGewQ5U&amp;list=PLZHQObOWTQDNU6R1_67000Dx_ZCJB-3pi&amp;index=3</w:t>
        </w:r>
      </w:hyperlink>
      <w:r>
        <w:rPr>
          <w:sz w:val="24"/>
          <w:szCs w:val="24"/>
        </w:rPr>
        <w:t xml:space="preserve"> </w:t>
      </w:r>
      <w:r w:rsidRPr="008427A9">
        <w:rPr>
          <w:sz w:val="24"/>
          <w:szCs w:val="24"/>
        </w:rPr>
        <w:t>.[</w:t>
      </w:r>
      <w:proofErr w:type="gramEnd"/>
      <w:r w:rsidRPr="008427A9">
        <w:rPr>
          <w:sz w:val="24"/>
          <w:szCs w:val="24"/>
        </w:rPr>
        <w:t xml:space="preserve">Accessed: 31-Okt-2024]. </w:t>
      </w:r>
    </w:p>
    <w:p w:rsidR="00B97599" w:rsidRPr="008427A9" w:rsidRDefault="00B97599" w:rsidP="008427A9">
      <w:pPr>
        <w:pStyle w:val="ListParagraph"/>
        <w:numPr>
          <w:ilvl w:val="0"/>
          <w:numId w:val="3"/>
        </w:numPr>
        <w:tabs>
          <w:tab w:val="left" w:pos="476"/>
          <w:tab w:val="left" w:pos="478"/>
        </w:tabs>
        <w:spacing w:before="120" w:line="276" w:lineRule="auto"/>
        <w:ind w:right="392"/>
        <w:rPr>
          <w:sz w:val="24"/>
          <w:szCs w:val="24"/>
        </w:rPr>
      </w:pPr>
      <w:r>
        <w:rPr>
          <w:rStyle w:val="normaltextrun"/>
          <w:color w:val="000000"/>
          <w:shd w:val="clear" w:color="auto" w:fill="FFFFFF"/>
        </w:rPr>
        <w:t xml:space="preserve">quickdraw_dataset, googlecloud </w:t>
      </w:r>
      <w:hyperlink r:id="rId73" w:tgtFrame="_blank" w:history="1">
        <w:r>
          <w:rPr>
            <w:rStyle w:val="normaltextrun"/>
            <w:color w:val="0000FF"/>
            <w:u w:val="single"/>
            <w:shd w:val="clear" w:color="auto" w:fill="FFFFFF"/>
          </w:rPr>
          <w:t>https://console.cloud.google.com</w:t>
        </w:r>
        <w:r>
          <w:rPr>
            <w:rStyle w:val="normaltextrun"/>
            <w:color w:val="0000FF"/>
            <w:u w:val="single"/>
            <w:shd w:val="clear" w:color="auto" w:fill="FFFFFF"/>
          </w:rPr>
          <w:t>/</w:t>
        </w:r>
        <w:r>
          <w:rPr>
            <w:rStyle w:val="normaltextrun"/>
            <w:color w:val="0000FF"/>
            <w:u w:val="single"/>
            <w:shd w:val="clear" w:color="auto" w:fill="FFFFFF"/>
          </w:rPr>
          <w:t>storage/browser/quickdraw_dataset/full/numpy_bitmap;tab=objects?pli=1&amp;prefix=&amp;forceOnObjectsSortingFiltering=false</w:t>
        </w:r>
      </w:hyperlink>
      <w:r>
        <w:rPr>
          <w:rStyle w:val="normaltextrun"/>
          <w:color w:val="000000"/>
          <w:shd w:val="clear" w:color="auto" w:fill="FFFFFF"/>
        </w:rPr>
        <w:t> </w:t>
      </w:r>
      <w:r>
        <w:rPr>
          <w:rStyle w:val="eop"/>
          <w:color w:val="000000"/>
          <w:shd w:val="clear" w:color="auto" w:fill="FFFFFF"/>
        </w:rPr>
        <w:t> </w:t>
      </w:r>
    </w:p>
    <w:p w:rsidR="008427A9" w:rsidRDefault="008427A9" w:rsidP="008427A9">
      <w:pPr>
        <w:pStyle w:val="ListParagraph"/>
        <w:numPr>
          <w:ilvl w:val="0"/>
          <w:numId w:val="3"/>
        </w:numPr>
        <w:tabs>
          <w:tab w:val="left" w:pos="476"/>
          <w:tab w:val="left" w:pos="478"/>
        </w:tabs>
        <w:spacing w:before="120" w:line="276" w:lineRule="auto"/>
        <w:ind w:right="392"/>
        <w:rPr>
          <w:sz w:val="24"/>
          <w:szCs w:val="24"/>
        </w:rPr>
      </w:pPr>
      <w:r w:rsidRPr="008427A9">
        <w:rPr>
          <w:sz w:val="24"/>
          <w:szCs w:val="24"/>
        </w:rPr>
        <w:t xml:space="preserve">"The Quick, Draw! Dataset" GitHub uploaded by mrayinteractive, </w:t>
      </w:r>
      <w:hyperlink r:id="rId74" w:history="1">
        <w:r w:rsidRPr="00C62B1B">
          <w:rPr>
            <w:rStyle w:val="Hyperlink"/>
            <w:sz w:val="24"/>
            <w:szCs w:val="24"/>
          </w:rPr>
          <w:t>https://github.com/googlecreativ</w:t>
        </w:r>
        <w:r w:rsidRPr="00C62B1B">
          <w:rPr>
            <w:rStyle w:val="Hyperlink"/>
            <w:sz w:val="24"/>
            <w:szCs w:val="24"/>
          </w:rPr>
          <w:t>e</w:t>
        </w:r>
        <w:r w:rsidRPr="00C62B1B">
          <w:rPr>
            <w:rStyle w:val="Hyperlink"/>
            <w:sz w:val="24"/>
            <w:szCs w:val="24"/>
          </w:rPr>
          <w:t>lab/quickdraw-dataset</w:t>
        </w:r>
      </w:hyperlink>
      <w:r>
        <w:rPr>
          <w:sz w:val="24"/>
          <w:szCs w:val="24"/>
        </w:rPr>
        <w:t xml:space="preserve"> </w:t>
      </w:r>
      <w:r w:rsidRPr="008427A9">
        <w:rPr>
          <w:sz w:val="24"/>
          <w:szCs w:val="24"/>
        </w:rPr>
        <w:t xml:space="preserve"> [Accessed: 31-Okt-2024].</w:t>
      </w:r>
    </w:p>
    <w:p w:rsidR="008427A9" w:rsidRPr="008427A9" w:rsidRDefault="008427A9" w:rsidP="008427A9">
      <w:pPr>
        <w:pStyle w:val="ListParagraph"/>
        <w:numPr>
          <w:ilvl w:val="0"/>
          <w:numId w:val="3"/>
        </w:numPr>
        <w:tabs>
          <w:tab w:val="left" w:pos="476"/>
        </w:tabs>
        <w:spacing w:before="120" w:line="276" w:lineRule="auto"/>
        <w:jc w:val="both"/>
        <w:rPr>
          <w:sz w:val="24"/>
          <w:szCs w:val="24"/>
          <w:lang w:val="sr-Cyrl-RS"/>
        </w:rPr>
      </w:pPr>
      <w:r w:rsidRPr="008427A9">
        <w:rPr>
          <w:sz w:val="24"/>
          <w:szCs w:val="24"/>
        </w:rPr>
        <w:t>"Douglas-Peucker algorithm" Cartography playground</w:t>
      </w:r>
      <w:proofErr w:type="gramStart"/>
      <w:r w:rsidRPr="008427A9">
        <w:rPr>
          <w:sz w:val="24"/>
          <w:szCs w:val="24"/>
        </w:rPr>
        <w:t>,  28.7.2024</w:t>
      </w:r>
      <w:proofErr w:type="gramEnd"/>
      <w:r w:rsidRPr="008427A9">
        <w:rPr>
          <w:sz w:val="24"/>
          <w:szCs w:val="24"/>
        </w:rPr>
        <w:t xml:space="preserve">., </w:t>
      </w:r>
      <w:hyperlink r:id="rId75" w:history="1">
        <w:r w:rsidRPr="00C62B1B">
          <w:rPr>
            <w:rStyle w:val="Hyperlink"/>
            <w:sz w:val="24"/>
            <w:szCs w:val="24"/>
          </w:rPr>
          <w:t>https://cartography-playground.gitlab.io/playgrounds/d</w:t>
        </w:r>
        <w:r w:rsidRPr="00C62B1B">
          <w:rPr>
            <w:rStyle w:val="Hyperlink"/>
            <w:sz w:val="24"/>
            <w:szCs w:val="24"/>
          </w:rPr>
          <w:t>o</w:t>
        </w:r>
        <w:r w:rsidRPr="00C62B1B">
          <w:rPr>
            <w:rStyle w:val="Hyperlink"/>
            <w:sz w:val="24"/>
            <w:szCs w:val="24"/>
          </w:rPr>
          <w:t>uglas-peucker-algorithm/</w:t>
        </w:r>
      </w:hyperlink>
      <w:r>
        <w:rPr>
          <w:sz w:val="24"/>
          <w:szCs w:val="24"/>
        </w:rPr>
        <w:t xml:space="preserve"> </w:t>
      </w:r>
      <w:r w:rsidRPr="008427A9">
        <w:rPr>
          <w:sz w:val="24"/>
          <w:szCs w:val="24"/>
        </w:rPr>
        <w:t xml:space="preserve">  [Accessed: 07-Nov-2024].</w:t>
      </w:r>
    </w:p>
    <w:p w:rsidR="008427A9" w:rsidRPr="008427A9" w:rsidRDefault="008427A9" w:rsidP="008427A9">
      <w:pPr>
        <w:pStyle w:val="ListParagraph"/>
        <w:numPr>
          <w:ilvl w:val="0"/>
          <w:numId w:val="3"/>
        </w:numPr>
        <w:tabs>
          <w:tab w:val="left" w:pos="476"/>
        </w:tabs>
        <w:spacing w:before="120" w:line="276" w:lineRule="auto"/>
        <w:jc w:val="both"/>
        <w:rPr>
          <w:sz w:val="24"/>
          <w:szCs w:val="24"/>
          <w:lang w:val="sr-Cyrl-RS"/>
        </w:rPr>
      </w:pPr>
      <w:r w:rsidRPr="008427A9">
        <w:rPr>
          <w:sz w:val="24"/>
          <w:szCs w:val="24"/>
        </w:rPr>
        <w:t>"10: Neural Networks - The Nature of Code" YouTube (playlist), uploaded by The Coding Train,</w:t>
      </w:r>
      <w:r>
        <w:rPr>
          <w:sz w:val="24"/>
          <w:szCs w:val="24"/>
        </w:rPr>
        <w:t xml:space="preserve"> </w:t>
      </w:r>
      <w:hyperlink r:id="rId76" w:history="1">
        <w:r w:rsidRPr="00C62B1B">
          <w:rPr>
            <w:rStyle w:val="Hyperlink"/>
            <w:sz w:val="24"/>
            <w:szCs w:val="24"/>
          </w:rPr>
          <w:t>https://www.</w:t>
        </w:r>
        <w:r w:rsidRPr="00C62B1B">
          <w:rPr>
            <w:rStyle w:val="Hyperlink"/>
            <w:sz w:val="24"/>
            <w:szCs w:val="24"/>
          </w:rPr>
          <w:t>y</w:t>
        </w:r>
        <w:r w:rsidRPr="00C62B1B">
          <w:rPr>
            <w:rStyle w:val="Hyperlink"/>
            <w:sz w:val="24"/>
            <w:szCs w:val="24"/>
          </w:rPr>
          <w:t>outube.com/playlist?list=PLRqwX-V7Uu6aCibgK1PTWWu9by6XFdCfh</w:t>
        </w:r>
      </w:hyperlink>
      <w:proofErr w:type="gramStart"/>
      <w:r>
        <w:rPr>
          <w:sz w:val="24"/>
          <w:szCs w:val="24"/>
        </w:rPr>
        <w:t xml:space="preserve"> </w:t>
      </w:r>
      <w:proofErr w:type="gramEnd"/>
      <w:r w:rsidRPr="008427A9">
        <w:rPr>
          <w:sz w:val="24"/>
          <w:szCs w:val="24"/>
        </w:rPr>
        <w:t xml:space="preserve"> . [Accessed: 31-Okt-2024]. </w:t>
      </w:r>
    </w:p>
    <w:p w:rsidR="008427A9" w:rsidRDefault="008427A9" w:rsidP="008427A9">
      <w:pPr>
        <w:pStyle w:val="ListParagraph"/>
        <w:numPr>
          <w:ilvl w:val="0"/>
          <w:numId w:val="3"/>
        </w:numPr>
        <w:tabs>
          <w:tab w:val="left" w:pos="476"/>
        </w:tabs>
        <w:spacing w:before="120" w:line="276" w:lineRule="auto"/>
        <w:jc w:val="both"/>
        <w:rPr>
          <w:sz w:val="24"/>
          <w:szCs w:val="24"/>
        </w:rPr>
      </w:pPr>
      <w:r w:rsidRPr="008427A9">
        <w:rPr>
          <w:sz w:val="24"/>
          <w:szCs w:val="24"/>
        </w:rPr>
        <w:t xml:space="preserve">"Underfitting &amp; Overfitting - Explained" YouTube, uploaded by NStatum, 12. 8. 2022., </w:t>
      </w:r>
      <w:hyperlink r:id="rId77" w:history="1">
        <w:r w:rsidRPr="00C62B1B">
          <w:rPr>
            <w:rStyle w:val="Hyperlink"/>
            <w:sz w:val="24"/>
            <w:szCs w:val="24"/>
          </w:rPr>
          <w:t>https://www.youtube.com/watch?v</w:t>
        </w:r>
        <w:r w:rsidRPr="00C62B1B">
          <w:rPr>
            <w:rStyle w:val="Hyperlink"/>
            <w:sz w:val="24"/>
            <w:szCs w:val="24"/>
          </w:rPr>
          <w:t>=</w:t>
        </w:r>
        <w:r w:rsidRPr="00C62B1B">
          <w:rPr>
            <w:rStyle w:val="Hyperlink"/>
            <w:sz w:val="24"/>
            <w:szCs w:val="24"/>
          </w:rPr>
          <w:t>o3DztvnfAJg</w:t>
        </w:r>
      </w:hyperlink>
      <w:r>
        <w:rPr>
          <w:sz w:val="24"/>
          <w:szCs w:val="24"/>
        </w:rPr>
        <w:t xml:space="preserve"> </w:t>
      </w:r>
      <w:r w:rsidRPr="008427A9">
        <w:rPr>
          <w:sz w:val="24"/>
          <w:szCs w:val="24"/>
        </w:rPr>
        <w:t>. [Accessed: 31-Okt-2024].</w:t>
      </w:r>
    </w:p>
    <w:p w:rsidR="00B3221F" w:rsidRPr="00DE0C96" w:rsidRDefault="00B3221F" w:rsidP="008427A9">
      <w:pPr>
        <w:pStyle w:val="ListParagraph"/>
        <w:numPr>
          <w:ilvl w:val="0"/>
          <w:numId w:val="3"/>
        </w:numPr>
        <w:tabs>
          <w:tab w:val="left" w:pos="476"/>
        </w:tabs>
        <w:spacing w:before="120" w:line="276" w:lineRule="auto"/>
        <w:jc w:val="both"/>
        <w:rPr>
          <w:sz w:val="24"/>
          <w:szCs w:val="24"/>
        </w:rPr>
      </w:pPr>
      <w:r w:rsidRPr="00DE0C96">
        <w:rPr>
          <w:sz w:val="24"/>
          <w:szCs w:val="24"/>
        </w:rPr>
        <w:t xml:space="preserve"> </w:t>
      </w:r>
      <w:r w:rsidR="008427A9" w:rsidRPr="008427A9">
        <w:rPr>
          <w:sz w:val="24"/>
          <w:szCs w:val="24"/>
        </w:rPr>
        <w:t xml:space="preserve">"The Learning Rate: A Hyperparameter That Matters" Medium.com, written by Mohit Mishra, 28.5.2023., </w:t>
      </w:r>
      <w:hyperlink r:id="rId78" w:history="1">
        <w:r w:rsidR="008427A9" w:rsidRPr="00C62B1B">
          <w:rPr>
            <w:rStyle w:val="Hyperlink"/>
            <w:sz w:val="24"/>
            <w:szCs w:val="24"/>
          </w:rPr>
          <w:t>https://mohitmishra786687.medium.com/the-learning-rate-a-hyperparameter-that-m</w:t>
        </w:r>
        <w:r w:rsidR="008427A9" w:rsidRPr="00C62B1B">
          <w:rPr>
            <w:rStyle w:val="Hyperlink"/>
            <w:sz w:val="24"/>
            <w:szCs w:val="24"/>
          </w:rPr>
          <w:t>a</w:t>
        </w:r>
        <w:r w:rsidR="008427A9" w:rsidRPr="00C62B1B">
          <w:rPr>
            <w:rStyle w:val="Hyperlink"/>
            <w:sz w:val="24"/>
            <w:szCs w:val="24"/>
          </w:rPr>
          <w:t>tters-b2f3b68</w:t>
        </w:r>
        <w:r w:rsidR="008427A9" w:rsidRPr="00C62B1B">
          <w:rPr>
            <w:rStyle w:val="Hyperlink"/>
            <w:sz w:val="24"/>
            <w:szCs w:val="24"/>
          </w:rPr>
          <w:t>3</w:t>
        </w:r>
        <w:r w:rsidR="008427A9" w:rsidRPr="00C62B1B">
          <w:rPr>
            <w:rStyle w:val="Hyperlink"/>
            <w:sz w:val="24"/>
            <w:szCs w:val="24"/>
          </w:rPr>
          <w:t>24ab</w:t>
        </w:r>
      </w:hyperlink>
      <w:r w:rsidR="008427A9" w:rsidRPr="008427A9">
        <w:rPr>
          <w:sz w:val="24"/>
          <w:szCs w:val="24"/>
        </w:rPr>
        <w:t>. [Accessed: 31-Okt-2024]</w:t>
      </w:r>
    </w:p>
    <w:p w:rsidR="00055065" w:rsidRDefault="00055065" w:rsidP="00B3221F">
      <w:pPr>
        <w:rPr>
          <w:sz w:val="18"/>
          <w:szCs w:val="18"/>
        </w:rPr>
      </w:pPr>
    </w:p>
    <w:p w:rsidR="00055065" w:rsidRDefault="00055065" w:rsidP="00B3221F">
      <w:pPr>
        <w:rPr>
          <w:sz w:val="18"/>
          <w:szCs w:val="18"/>
        </w:rPr>
      </w:pPr>
    </w:p>
    <w:p w:rsidR="000E07C8" w:rsidRPr="00174077" w:rsidRDefault="000E07C8" w:rsidP="00055065">
      <w:pPr>
        <w:spacing w:line="224" w:lineRule="exact"/>
        <w:rPr>
          <w:rFonts w:ascii="Courier New"/>
          <w:sz w:val="20"/>
          <w:lang w:val="sr-Cyrl-RS"/>
        </w:rPr>
      </w:pPr>
    </w:p>
    <w:sectPr w:rsidR="000E07C8" w:rsidRPr="00174077">
      <w:pgSz w:w="11910" w:h="16850"/>
      <w:pgMar w:top="1940" w:right="1020" w:bottom="980" w:left="1300" w:header="0" w:footer="79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A90" w:rsidRDefault="00821A90">
      <w:r>
        <w:separator/>
      </w:r>
    </w:p>
  </w:endnote>
  <w:endnote w:type="continuationSeparator" w:id="0">
    <w:p w:rsidR="00821A90" w:rsidRDefault="00821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5891823"/>
      <w:docPartObj>
        <w:docPartGallery w:val="Page Numbers (Bottom of Page)"/>
        <w:docPartUnique/>
      </w:docPartObj>
    </w:sdtPr>
    <w:sdtEndPr>
      <w:rPr>
        <w:noProof/>
      </w:rPr>
    </w:sdtEndPr>
    <w:sdtContent>
      <w:p w:rsidR="00126B8E" w:rsidRDefault="00126B8E">
        <w:pPr>
          <w:pStyle w:val="Footer"/>
          <w:jc w:val="center"/>
        </w:pPr>
        <w:r>
          <w:fldChar w:fldCharType="begin"/>
        </w:r>
        <w:r>
          <w:instrText xml:space="preserve"> PAGE   \* MERGEFORMAT </w:instrText>
        </w:r>
        <w:r>
          <w:fldChar w:fldCharType="separate"/>
        </w:r>
        <w:r w:rsidR="00B97599">
          <w:rPr>
            <w:noProof/>
          </w:rPr>
          <w:t>7</w:t>
        </w:r>
        <w:r>
          <w:rPr>
            <w:noProof/>
          </w:rPr>
          <w:fldChar w:fldCharType="end"/>
        </w:r>
      </w:p>
    </w:sdtContent>
  </w:sdt>
  <w:p w:rsidR="00126B8E" w:rsidRDefault="00126B8E">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A90" w:rsidRDefault="00821A90">
      <w:r>
        <w:separator/>
      </w:r>
    </w:p>
  </w:footnote>
  <w:footnote w:type="continuationSeparator" w:id="0">
    <w:p w:rsidR="00821A90" w:rsidRDefault="00821A9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4202"/>
    <w:multiLevelType w:val="hybridMultilevel"/>
    <w:tmpl w:val="1B4A5456"/>
    <w:lvl w:ilvl="0" w:tplc="FB547CA4">
      <w:start w:val="6"/>
      <w:numFmt w:val="bullet"/>
      <w:lvlText w:val="-"/>
      <w:lvlJc w:val="left"/>
      <w:pPr>
        <w:ind w:left="720" w:hanging="360"/>
      </w:pPr>
      <w:rPr>
        <w:rFonts w:ascii="Times New Roman" w:eastAsia="Times New Roman" w:hAnsi="Times New Roman" w:cs="Times New Roman"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nsid w:val="1605799B"/>
    <w:multiLevelType w:val="hybridMultilevel"/>
    <w:tmpl w:val="13FCEEB2"/>
    <w:lvl w:ilvl="0" w:tplc="C8AAB836">
      <w:start w:val="1"/>
      <w:numFmt w:val="decimal"/>
      <w:lvlText w:val="%1."/>
      <w:lvlJc w:val="left"/>
      <w:pPr>
        <w:ind w:left="118" w:hanging="272"/>
      </w:pPr>
      <w:rPr>
        <w:rFonts w:hint="default"/>
        <w:spacing w:val="0"/>
        <w:w w:val="100"/>
        <w:lang w:eastAsia="en-US" w:bidi="ar-SA"/>
      </w:rPr>
    </w:lvl>
    <w:lvl w:ilvl="1" w:tplc="7D2C7F9A">
      <w:numFmt w:val="bullet"/>
      <w:lvlText w:val="•"/>
      <w:lvlJc w:val="left"/>
      <w:pPr>
        <w:ind w:left="1066" w:hanging="272"/>
      </w:pPr>
      <w:rPr>
        <w:rFonts w:hint="default"/>
        <w:lang w:eastAsia="en-US" w:bidi="ar-SA"/>
      </w:rPr>
    </w:lvl>
    <w:lvl w:ilvl="2" w:tplc="AB904AB0">
      <w:numFmt w:val="bullet"/>
      <w:lvlText w:val="•"/>
      <w:lvlJc w:val="left"/>
      <w:pPr>
        <w:ind w:left="2013" w:hanging="272"/>
      </w:pPr>
      <w:rPr>
        <w:rFonts w:hint="default"/>
        <w:lang w:eastAsia="en-US" w:bidi="ar-SA"/>
      </w:rPr>
    </w:lvl>
    <w:lvl w:ilvl="3" w:tplc="9594D7C4">
      <w:numFmt w:val="bullet"/>
      <w:lvlText w:val="•"/>
      <w:lvlJc w:val="left"/>
      <w:pPr>
        <w:ind w:left="2959" w:hanging="272"/>
      </w:pPr>
      <w:rPr>
        <w:rFonts w:hint="default"/>
        <w:lang w:eastAsia="en-US" w:bidi="ar-SA"/>
      </w:rPr>
    </w:lvl>
    <w:lvl w:ilvl="4" w:tplc="F42AAF70">
      <w:numFmt w:val="bullet"/>
      <w:lvlText w:val="•"/>
      <w:lvlJc w:val="left"/>
      <w:pPr>
        <w:ind w:left="3906" w:hanging="272"/>
      </w:pPr>
      <w:rPr>
        <w:rFonts w:hint="default"/>
        <w:lang w:eastAsia="en-US" w:bidi="ar-SA"/>
      </w:rPr>
    </w:lvl>
    <w:lvl w:ilvl="5" w:tplc="FC227252">
      <w:numFmt w:val="bullet"/>
      <w:lvlText w:val="•"/>
      <w:lvlJc w:val="left"/>
      <w:pPr>
        <w:ind w:left="4853" w:hanging="272"/>
      </w:pPr>
      <w:rPr>
        <w:rFonts w:hint="default"/>
        <w:lang w:eastAsia="en-US" w:bidi="ar-SA"/>
      </w:rPr>
    </w:lvl>
    <w:lvl w:ilvl="6" w:tplc="0C48767A">
      <w:numFmt w:val="bullet"/>
      <w:lvlText w:val="•"/>
      <w:lvlJc w:val="left"/>
      <w:pPr>
        <w:ind w:left="5799" w:hanging="272"/>
      </w:pPr>
      <w:rPr>
        <w:rFonts w:hint="default"/>
        <w:lang w:eastAsia="en-US" w:bidi="ar-SA"/>
      </w:rPr>
    </w:lvl>
    <w:lvl w:ilvl="7" w:tplc="B7D6FBB2">
      <w:numFmt w:val="bullet"/>
      <w:lvlText w:val="•"/>
      <w:lvlJc w:val="left"/>
      <w:pPr>
        <w:ind w:left="6746" w:hanging="272"/>
      </w:pPr>
      <w:rPr>
        <w:rFonts w:hint="default"/>
        <w:lang w:eastAsia="en-US" w:bidi="ar-SA"/>
      </w:rPr>
    </w:lvl>
    <w:lvl w:ilvl="8" w:tplc="6ECCFDA8">
      <w:numFmt w:val="bullet"/>
      <w:lvlText w:val="•"/>
      <w:lvlJc w:val="left"/>
      <w:pPr>
        <w:ind w:left="7693" w:hanging="272"/>
      </w:pPr>
      <w:rPr>
        <w:rFonts w:hint="default"/>
        <w:lang w:eastAsia="en-US" w:bidi="ar-SA"/>
      </w:rPr>
    </w:lvl>
  </w:abstractNum>
  <w:abstractNum w:abstractNumId="2">
    <w:nsid w:val="193418BD"/>
    <w:multiLevelType w:val="multilevel"/>
    <w:tmpl w:val="68A63A7E"/>
    <w:lvl w:ilvl="0">
      <w:start w:val="1"/>
      <w:numFmt w:val="decimal"/>
      <w:lvlText w:val="%1."/>
      <w:lvlJc w:val="left"/>
      <w:pPr>
        <w:ind w:left="3195" w:hanging="360"/>
      </w:pPr>
      <w:rPr>
        <w:rFonts w:hint="default"/>
        <w:color w:val="auto"/>
      </w:rPr>
    </w:lvl>
    <w:lvl w:ilvl="1">
      <w:start w:val="2"/>
      <w:numFmt w:val="decimal"/>
      <w:isLgl/>
      <w:lvlText w:val="%1.%2."/>
      <w:lvlJc w:val="left"/>
      <w:pPr>
        <w:ind w:left="3195" w:hanging="36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3555" w:hanging="720"/>
      </w:pPr>
      <w:rPr>
        <w:rFonts w:hint="default"/>
      </w:rPr>
    </w:lvl>
    <w:lvl w:ilvl="4">
      <w:start w:val="1"/>
      <w:numFmt w:val="decimal"/>
      <w:isLgl/>
      <w:lvlText w:val="%1.%2.%3.%4.%5."/>
      <w:lvlJc w:val="left"/>
      <w:pPr>
        <w:ind w:left="3915" w:hanging="1080"/>
      </w:pPr>
      <w:rPr>
        <w:rFonts w:hint="default"/>
      </w:rPr>
    </w:lvl>
    <w:lvl w:ilvl="5">
      <w:start w:val="1"/>
      <w:numFmt w:val="decimal"/>
      <w:isLgl/>
      <w:lvlText w:val="%1.%2.%3.%4.%5.%6."/>
      <w:lvlJc w:val="left"/>
      <w:pPr>
        <w:ind w:left="3915" w:hanging="1080"/>
      </w:pPr>
      <w:rPr>
        <w:rFonts w:hint="default"/>
      </w:rPr>
    </w:lvl>
    <w:lvl w:ilvl="6">
      <w:start w:val="1"/>
      <w:numFmt w:val="decimal"/>
      <w:isLgl/>
      <w:lvlText w:val="%1.%2.%3.%4.%5.%6.%7."/>
      <w:lvlJc w:val="left"/>
      <w:pPr>
        <w:ind w:left="4275" w:hanging="1440"/>
      </w:pPr>
      <w:rPr>
        <w:rFonts w:hint="default"/>
      </w:rPr>
    </w:lvl>
    <w:lvl w:ilvl="7">
      <w:start w:val="1"/>
      <w:numFmt w:val="decimal"/>
      <w:isLgl/>
      <w:lvlText w:val="%1.%2.%3.%4.%5.%6.%7.%8."/>
      <w:lvlJc w:val="left"/>
      <w:pPr>
        <w:ind w:left="4275" w:hanging="1440"/>
      </w:pPr>
      <w:rPr>
        <w:rFonts w:hint="default"/>
      </w:rPr>
    </w:lvl>
    <w:lvl w:ilvl="8">
      <w:start w:val="1"/>
      <w:numFmt w:val="decimal"/>
      <w:isLgl/>
      <w:lvlText w:val="%1.%2.%3.%4.%5.%6.%7.%8.%9."/>
      <w:lvlJc w:val="left"/>
      <w:pPr>
        <w:ind w:left="4635" w:hanging="1800"/>
      </w:pPr>
      <w:rPr>
        <w:rFonts w:hint="default"/>
      </w:rPr>
    </w:lvl>
  </w:abstractNum>
  <w:abstractNum w:abstractNumId="3">
    <w:nsid w:val="1FFC4E7F"/>
    <w:multiLevelType w:val="hybridMultilevel"/>
    <w:tmpl w:val="F1B42D50"/>
    <w:lvl w:ilvl="0" w:tplc="241A000F">
      <w:start w:val="5"/>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nsid w:val="2D7362CC"/>
    <w:multiLevelType w:val="multilevel"/>
    <w:tmpl w:val="132CC75C"/>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394E1D40"/>
    <w:multiLevelType w:val="hybridMultilevel"/>
    <w:tmpl w:val="C3FE8FDE"/>
    <w:lvl w:ilvl="0" w:tplc="B6D47996">
      <w:numFmt w:val="bullet"/>
      <w:lvlText w:val=""/>
      <w:lvlJc w:val="left"/>
      <w:pPr>
        <w:ind w:left="838" w:hanging="360"/>
      </w:pPr>
      <w:rPr>
        <w:rFonts w:ascii="Wingdings" w:eastAsia="Wingdings" w:hAnsi="Wingdings" w:cs="Wingdings" w:hint="default"/>
        <w:b w:val="0"/>
        <w:bCs w:val="0"/>
        <w:i w:val="0"/>
        <w:iCs w:val="0"/>
        <w:spacing w:val="0"/>
        <w:w w:val="100"/>
        <w:sz w:val="24"/>
        <w:szCs w:val="24"/>
        <w:lang w:eastAsia="en-US" w:bidi="ar-SA"/>
      </w:rPr>
    </w:lvl>
    <w:lvl w:ilvl="1" w:tplc="E760D3FA">
      <w:numFmt w:val="bullet"/>
      <w:lvlText w:val="•"/>
      <w:lvlJc w:val="left"/>
      <w:pPr>
        <w:ind w:left="1714" w:hanging="360"/>
      </w:pPr>
      <w:rPr>
        <w:rFonts w:hint="default"/>
        <w:lang w:eastAsia="en-US" w:bidi="ar-SA"/>
      </w:rPr>
    </w:lvl>
    <w:lvl w:ilvl="2" w:tplc="A50E8114">
      <w:numFmt w:val="bullet"/>
      <w:lvlText w:val="•"/>
      <w:lvlJc w:val="left"/>
      <w:pPr>
        <w:ind w:left="2589" w:hanging="360"/>
      </w:pPr>
      <w:rPr>
        <w:rFonts w:hint="default"/>
        <w:lang w:eastAsia="en-US" w:bidi="ar-SA"/>
      </w:rPr>
    </w:lvl>
    <w:lvl w:ilvl="3" w:tplc="80F6FD8C">
      <w:numFmt w:val="bullet"/>
      <w:lvlText w:val="•"/>
      <w:lvlJc w:val="left"/>
      <w:pPr>
        <w:ind w:left="3463" w:hanging="360"/>
      </w:pPr>
      <w:rPr>
        <w:rFonts w:hint="default"/>
        <w:lang w:eastAsia="en-US" w:bidi="ar-SA"/>
      </w:rPr>
    </w:lvl>
    <w:lvl w:ilvl="4" w:tplc="8FDA4902">
      <w:numFmt w:val="bullet"/>
      <w:lvlText w:val="•"/>
      <w:lvlJc w:val="left"/>
      <w:pPr>
        <w:ind w:left="4338" w:hanging="360"/>
      </w:pPr>
      <w:rPr>
        <w:rFonts w:hint="default"/>
        <w:lang w:eastAsia="en-US" w:bidi="ar-SA"/>
      </w:rPr>
    </w:lvl>
    <w:lvl w:ilvl="5" w:tplc="521C82A6">
      <w:numFmt w:val="bullet"/>
      <w:lvlText w:val="•"/>
      <w:lvlJc w:val="left"/>
      <w:pPr>
        <w:ind w:left="5213" w:hanging="360"/>
      </w:pPr>
      <w:rPr>
        <w:rFonts w:hint="default"/>
        <w:lang w:eastAsia="en-US" w:bidi="ar-SA"/>
      </w:rPr>
    </w:lvl>
    <w:lvl w:ilvl="6" w:tplc="BD0C2870">
      <w:numFmt w:val="bullet"/>
      <w:lvlText w:val="•"/>
      <w:lvlJc w:val="left"/>
      <w:pPr>
        <w:ind w:left="6087" w:hanging="360"/>
      </w:pPr>
      <w:rPr>
        <w:rFonts w:hint="default"/>
        <w:lang w:eastAsia="en-US" w:bidi="ar-SA"/>
      </w:rPr>
    </w:lvl>
    <w:lvl w:ilvl="7" w:tplc="98DC9C6E">
      <w:numFmt w:val="bullet"/>
      <w:lvlText w:val="•"/>
      <w:lvlJc w:val="left"/>
      <w:pPr>
        <w:ind w:left="6962" w:hanging="360"/>
      </w:pPr>
      <w:rPr>
        <w:rFonts w:hint="default"/>
        <w:lang w:eastAsia="en-US" w:bidi="ar-SA"/>
      </w:rPr>
    </w:lvl>
    <w:lvl w:ilvl="8" w:tplc="AD982272">
      <w:numFmt w:val="bullet"/>
      <w:lvlText w:val="•"/>
      <w:lvlJc w:val="left"/>
      <w:pPr>
        <w:ind w:left="7837" w:hanging="360"/>
      </w:pPr>
      <w:rPr>
        <w:rFonts w:hint="default"/>
        <w:lang w:eastAsia="en-US" w:bidi="ar-SA"/>
      </w:rPr>
    </w:lvl>
  </w:abstractNum>
  <w:abstractNum w:abstractNumId="6">
    <w:nsid w:val="490471D5"/>
    <w:multiLevelType w:val="multilevel"/>
    <w:tmpl w:val="D0FA7F14"/>
    <w:lvl w:ilvl="0">
      <w:start w:val="5"/>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5D0843B5"/>
    <w:multiLevelType w:val="multilevel"/>
    <w:tmpl w:val="D09EEA52"/>
    <w:lvl w:ilvl="0">
      <w:start w:val="4"/>
      <w:numFmt w:val="decimal"/>
      <w:lvlText w:val="%1."/>
      <w:lvlJc w:val="left"/>
      <w:pPr>
        <w:ind w:left="720" w:hanging="360"/>
      </w:pPr>
      <w:rPr>
        <w:rFonts w:hint="default"/>
      </w:rPr>
    </w:lvl>
    <w:lvl w:ilvl="1">
      <w:start w:val="3"/>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60E4524E"/>
    <w:multiLevelType w:val="hybridMultilevel"/>
    <w:tmpl w:val="9C04BA82"/>
    <w:lvl w:ilvl="0" w:tplc="918AE07C">
      <w:start w:val="1"/>
      <w:numFmt w:val="decimal"/>
      <w:lvlText w:val="[%1]"/>
      <w:lvlJc w:val="left"/>
      <w:pPr>
        <w:ind w:left="478" w:hanging="360"/>
      </w:pPr>
      <w:rPr>
        <w:rFonts w:ascii="Times New Roman" w:eastAsia="Times New Roman" w:hAnsi="Times New Roman" w:cs="Times New Roman" w:hint="default"/>
        <w:b w:val="0"/>
        <w:bCs w:val="0"/>
        <w:i w:val="0"/>
        <w:iCs w:val="0"/>
        <w:spacing w:val="-2"/>
        <w:w w:val="100"/>
        <w:sz w:val="18"/>
        <w:szCs w:val="18"/>
        <w:lang w:eastAsia="en-US" w:bidi="ar-SA"/>
      </w:rPr>
    </w:lvl>
    <w:lvl w:ilvl="1" w:tplc="B29EDF7E">
      <w:numFmt w:val="bullet"/>
      <w:lvlText w:val="•"/>
      <w:lvlJc w:val="left"/>
      <w:pPr>
        <w:ind w:left="1390" w:hanging="360"/>
      </w:pPr>
      <w:rPr>
        <w:rFonts w:hint="default"/>
        <w:lang w:eastAsia="en-US" w:bidi="ar-SA"/>
      </w:rPr>
    </w:lvl>
    <w:lvl w:ilvl="2" w:tplc="9850B596">
      <w:numFmt w:val="bullet"/>
      <w:lvlText w:val="•"/>
      <w:lvlJc w:val="left"/>
      <w:pPr>
        <w:ind w:left="2301" w:hanging="360"/>
      </w:pPr>
      <w:rPr>
        <w:rFonts w:hint="default"/>
        <w:lang w:eastAsia="en-US" w:bidi="ar-SA"/>
      </w:rPr>
    </w:lvl>
    <w:lvl w:ilvl="3" w:tplc="E3640724">
      <w:numFmt w:val="bullet"/>
      <w:lvlText w:val="•"/>
      <w:lvlJc w:val="left"/>
      <w:pPr>
        <w:ind w:left="3211" w:hanging="360"/>
      </w:pPr>
      <w:rPr>
        <w:rFonts w:hint="default"/>
        <w:lang w:eastAsia="en-US" w:bidi="ar-SA"/>
      </w:rPr>
    </w:lvl>
    <w:lvl w:ilvl="4" w:tplc="3BD0FBD2">
      <w:numFmt w:val="bullet"/>
      <w:lvlText w:val="•"/>
      <w:lvlJc w:val="left"/>
      <w:pPr>
        <w:ind w:left="4122" w:hanging="360"/>
      </w:pPr>
      <w:rPr>
        <w:rFonts w:hint="default"/>
        <w:lang w:eastAsia="en-US" w:bidi="ar-SA"/>
      </w:rPr>
    </w:lvl>
    <w:lvl w:ilvl="5" w:tplc="58F8BCAA">
      <w:numFmt w:val="bullet"/>
      <w:lvlText w:val="•"/>
      <w:lvlJc w:val="left"/>
      <w:pPr>
        <w:ind w:left="5033" w:hanging="360"/>
      </w:pPr>
      <w:rPr>
        <w:rFonts w:hint="default"/>
        <w:lang w:eastAsia="en-US" w:bidi="ar-SA"/>
      </w:rPr>
    </w:lvl>
    <w:lvl w:ilvl="6" w:tplc="73760216">
      <w:numFmt w:val="bullet"/>
      <w:lvlText w:val="•"/>
      <w:lvlJc w:val="left"/>
      <w:pPr>
        <w:ind w:left="5943" w:hanging="360"/>
      </w:pPr>
      <w:rPr>
        <w:rFonts w:hint="default"/>
        <w:lang w:eastAsia="en-US" w:bidi="ar-SA"/>
      </w:rPr>
    </w:lvl>
    <w:lvl w:ilvl="7" w:tplc="6562F97A">
      <w:numFmt w:val="bullet"/>
      <w:lvlText w:val="•"/>
      <w:lvlJc w:val="left"/>
      <w:pPr>
        <w:ind w:left="6854" w:hanging="360"/>
      </w:pPr>
      <w:rPr>
        <w:rFonts w:hint="default"/>
        <w:lang w:eastAsia="en-US" w:bidi="ar-SA"/>
      </w:rPr>
    </w:lvl>
    <w:lvl w:ilvl="8" w:tplc="5D5609F6">
      <w:numFmt w:val="bullet"/>
      <w:lvlText w:val="•"/>
      <w:lvlJc w:val="left"/>
      <w:pPr>
        <w:ind w:left="7765" w:hanging="360"/>
      </w:pPr>
      <w:rPr>
        <w:rFonts w:hint="default"/>
        <w:lang w:eastAsia="en-US" w:bidi="ar-SA"/>
      </w:rPr>
    </w:lvl>
  </w:abstractNum>
  <w:abstractNum w:abstractNumId="9">
    <w:nsid w:val="69065BF3"/>
    <w:multiLevelType w:val="hybridMultilevel"/>
    <w:tmpl w:val="9C04BA82"/>
    <w:lvl w:ilvl="0" w:tplc="918AE07C">
      <w:start w:val="1"/>
      <w:numFmt w:val="decimal"/>
      <w:lvlText w:val="[%1]"/>
      <w:lvlJc w:val="left"/>
      <w:pPr>
        <w:ind w:left="502" w:hanging="360"/>
      </w:pPr>
      <w:rPr>
        <w:rFonts w:ascii="Times New Roman" w:eastAsia="Times New Roman" w:hAnsi="Times New Roman" w:cs="Times New Roman" w:hint="default"/>
        <w:b w:val="0"/>
        <w:bCs w:val="0"/>
        <w:i w:val="0"/>
        <w:iCs w:val="0"/>
        <w:spacing w:val="-2"/>
        <w:w w:val="100"/>
        <w:sz w:val="18"/>
        <w:szCs w:val="18"/>
        <w:lang w:eastAsia="en-US" w:bidi="ar-SA"/>
      </w:rPr>
    </w:lvl>
    <w:lvl w:ilvl="1" w:tplc="B29EDF7E">
      <w:numFmt w:val="bullet"/>
      <w:lvlText w:val="•"/>
      <w:lvlJc w:val="left"/>
      <w:pPr>
        <w:ind w:left="1414" w:hanging="360"/>
      </w:pPr>
      <w:rPr>
        <w:rFonts w:hint="default"/>
        <w:lang w:eastAsia="en-US" w:bidi="ar-SA"/>
      </w:rPr>
    </w:lvl>
    <w:lvl w:ilvl="2" w:tplc="9850B596">
      <w:numFmt w:val="bullet"/>
      <w:lvlText w:val="•"/>
      <w:lvlJc w:val="left"/>
      <w:pPr>
        <w:ind w:left="2325" w:hanging="360"/>
      </w:pPr>
      <w:rPr>
        <w:rFonts w:hint="default"/>
        <w:lang w:eastAsia="en-US" w:bidi="ar-SA"/>
      </w:rPr>
    </w:lvl>
    <w:lvl w:ilvl="3" w:tplc="E3640724">
      <w:numFmt w:val="bullet"/>
      <w:lvlText w:val="•"/>
      <w:lvlJc w:val="left"/>
      <w:pPr>
        <w:ind w:left="3235" w:hanging="360"/>
      </w:pPr>
      <w:rPr>
        <w:rFonts w:hint="default"/>
        <w:lang w:eastAsia="en-US" w:bidi="ar-SA"/>
      </w:rPr>
    </w:lvl>
    <w:lvl w:ilvl="4" w:tplc="3BD0FBD2">
      <w:numFmt w:val="bullet"/>
      <w:lvlText w:val="•"/>
      <w:lvlJc w:val="left"/>
      <w:pPr>
        <w:ind w:left="4146" w:hanging="360"/>
      </w:pPr>
      <w:rPr>
        <w:rFonts w:hint="default"/>
        <w:lang w:eastAsia="en-US" w:bidi="ar-SA"/>
      </w:rPr>
    </w:lvl>
    <w:lvl w:ilvl="5" w:tplc="58F8BCAA">
      <w:numFmt w:val="bullet"/>
      <w:lvlText w:val="•"/>
      <w:lvlJc w:val="left"/>
      <w:pPr>
        <w:ind w:left="5057" w:hanging="360"/>
      </w:pPr>
      <w:rPr>
        <w:rFonts w:hint="default"/>
        <w:lang w:eastAsia="en-US" w:bidi="ar-SA"/>
      </w:rPr>
    </w:lvl>
    <w:lvl w:ilvl="6" w:tplc="73760216">
      <w:numFmt w:val="bullet"/>
      <w:lvlText w:val="•"/>
      <w:lvlJc w:val="left"/>
      <w:pPr>
        <w:ind w:left="5967" w:hanging="360"/>
      </w:pPr>
      <w:rPr>
        <w:rFonts w:hint="default"/>
        <w:lang w:eastAsia="en-US" w:bidi="ar-SA"/>
      </w:rPr>
    </w:lvl>
    <w:lvl w:ilvl="7" w:tplc="6562F97A">
      <w:numFmt w:val="bullet"/>
      <w:lvlText w:val="•"/>
      <w:lvlJc w:val="left"/>
      <w:pPr>
        <w:ind w:left="6878" w:hanging="360"/>
      </w:pPr>
      <w:rPr>
        <w:rFonts w:hint="default"/>
        <w:lang w:eastAsia="en-US" w:bidi="ar-SA"/>
      </w:rPr>
    </w:lvl>
    <w:lvl w:ilvl="8" w:tplc="5D5609F6">
      <w:numFmt w:val="bullet"/>
      <w:lvlText w:val="•"/>
      <w:lvlJc w:val="left"/>
      <w:pPr>
        <w:ind w:left="7789" w:hanging="360"/>
      </w:pPr>
      <w:rPr>
        <w:rFonts w:hint="default"/>
        <w:lang w:eastAsia="en-US" w:bidi="ar-SA"/>
      </w:rPr>
    </w:lvl>
  </w:abstractNum>
  <w:abstractNum w:abstractNumId="10">
    <w:nsid w:val="71A04BD4"/>
    <w:multiLevelType w:val="multilevel"/>
    <w:tmpl w:val="59FEB6F0"/>
    <w:lvl w:ilvl="0">
      <w:start w:val="1"/>
      <w:numFmt w:val="decimal"/>
      <w:lvlText w:val="%1."/>
      <w:lvlJc w:val="left"/>
      <w:pPr>
        <w:ind w:left="603" w:hanging="480"/>
      </w:pPr>
      <w:rPr>
        <w:rFonts w:ascii="Times New Roman" w:eastAsia="Times New Roman" w:hAnsi="Times New Roman" w:cs="Times New Roman" w:hint="default"/>
        <w:b/>
        <w:bCs/>
        <w:i w:val="0"/>
        <w:iCs w:val="0"/>
        <w:spacing w:val="0"/>
        <w:w w:val="100"/>
        <w:sz w:val="28"/>
        <w:szCs w:val="28"/>
        <w:lang w:eastAsia="en-US" w:bidi="ar-SA"/>
      </w:rPr>
    </w:lvl>
    <w:lvl w:ilvl="1">
      <w:start w:val="1"/>
      <w:numFmt w:val="decimal"/>
      <w:lvlText w:val="%1.%2."/>
      <w:lvlJc w:val="left"/>
      <w:pPr>
        <w:ind w:left="999" w:hanging="641"/>
      </w:pPr>
      <w:rPr>
        <w:rFonts w:ascii="Times New Roman" w:eastAsia="Times New Roman" w:hAnsi="Times New Roman" w:cs="Times New Roman" w:hint="default"/>
        <w:b w:val="0"/>
        <w:bCs w:val="0"/>
        <w:i w:val="0"/>
        <w:iCs w:val="0"/>
        <w:spacing w:val="0"/>
        <w:w w:val="100"/>
        <w:sz w:val="24"/>
        <w:szCs w:val="24"/>
        <w:lang w:eastAsia="en-US" w:bidi="ar-SA"/>
      </w:rPr>
    </w:lvl>
    <w:lvl w:ilvl="2">
      <w:numFmt w:val="bullet"/>
      <w:lvlText w:val="•"/>
      <w:lvlJc w:val="left"/>
      <w:pPr>
        <w:ind w:left="1954" w:hanging="641"/>
      </w:pPr>
      <w:rPr>
        <w:rFonts w:hint="default"/>
        <w:lang w:eastAsia="en-US" w:bidi="ar-SA"/>
      </w:rPr>
    </w:lvl>
    <w:lvl w:ilvl="3">
      <w:numFmt w:val="bullet"/>
      <w:lvlText w:val="•"/>
      <w:lvlJc w:val="left"/>
      <w:pPr>
        <w:ind w:left="2908" w:hanging="641"/>
      </w:pPr>
      <w:rPr>
        <w:rFonts w:hint="default"/>
        <w:lang w:eastAsia="en-US" w:bidi="ar-SA"/>
      </w:rPr>
    </w:lvl>
    <w:lvl w:ilvl="4">
      <w:numFmt w:val="bullet"/>
      <w:lvlText w:val="•"/>
      <w:lvlJc w:val="left"/>
      <w:pPr>
        <w:ind w:left="3862" w:hanging="641"/>
      </w:pPr>
      <w:rPr>
        <w:rFonts w:hint="default"/>
        <w:lang w:eastAsia="en-US" w:bidi="ar-SA"/>
      </w:rPr>
    </w:lvl>
    <w:lvl w:ilvl="5">
      <w:numFmt w:val="bullet"/>
      <w:lvlText w:val="•"/>
      <w:lvlJc w:val="left"/>
      <w:pPr>
        <w:ind w:left="4816" w:hanging="641"/>
      </w:pPr>
      <w:rPr>
        <w:rFonts w:hint="default"/>
        <w:lang w:eastAsia="en-US" w:bidi="ar-SA"/>
      </w:rPr>
    </w:lvl>
    <w:lvl w:ilvl="6">
      <w:numFmt w:val="bullet"/>
      <w:lvlText w:val="•"/>
      <w:lvlJc w:val="left"/>
      <w:pPr>
        <w:ind w:left="5770" w:hanging="641"/>
      </w:pPr>
      <w:rPr>
        <w:rFonts w:hint="default"/>
        <w:lang w:eastAsia="en-US" w:bidi="ar-SA"/>
      </w:rPr>
    </w:lvl>
    <w:lvl w:ilvl="7">
      <w:numFmt w:val="bullet"/>
      <w:lvlText w:val="•"/>
      <w:lvlJc w:val="left"/>
      <w:pPr>
        <w:ind w:left="6724" w:hanging="641"/>
      </w:pPr>
      <w:rPr>
        <w:rFonts w:hint="default"/>
        <w:lang w:eastAsia="en-US" w:bidi="ar-SA"/>
      </w:rPr>
    </w:lvl>
    <w:lvl w:ilvl="8">
      <w:numFmt w:val="bullet"/>
      <w:lvlText w:val="•"/>
      <w:lvlJc w:val="left"/>
      <w:pPr>
        <w:ind w:left="7678" w:hanging="641"/>
      </w:pPr>
      <w:rPr>
        <w:rFonts w:hint="default"/>
        <w:lang w:eastAsia="en-US" w:bidi="ar-SA"/>
      </w:rPr>
    </w:lvl>
  </w:abstractNum>
  <w:abstractNum w:abstractNumId="11">
    <w:nsid w:val="75022AE3"/>
    <w:multiLevelType w:val="multilevel"/>
    <w:tmpl w:val="C4962D4C"/>
    <w:lvl w:ilvl="0">
      <w:start w:val="1"/>
      <w:numFmt w:val="decimal"/>
      <w:lvlText w:val="%1."/>
      <w:lvlJc w:val="left"/>
      <w:pPr>
        <w:ind w:left="540" w:hanging="540"/>
      </w:pPr>
      <w:rPr>
        <w:rFonts w:ascii="Times New Roman" w:eastAsia="Times New Roman" w:hAnsi="Times New Roman" w:cs="Times New Roman" w:hint="default"/>
        <w:b/>
        <w:bCs/>
        <w:i w:val="0"/>
        <w:iCs w:val="0"/>
        <w:spacing w:val="0"/>
        <w:w w:val="100"/>
        <w:sz w:val="36"/>
        <w:szCs w:val="36"/>
        <w:lang w:eastAsia="en-US" w:bidi="ar-SA"/>
      </w:rPr>
    </w:lvl>
    <w:lvl w:ilvl="1">
      <w:start w:val="1"/>
      <w:numFmt w:val="decimal"/>
      <w:lvlText w:val="%1.%2."/>
      <w:lvlJc w:val="left"/>
      <w:pPr>
        <w:ind w:left="550" w:hanging="432"/>
      </w:pPr>
      <w:rPr>
        <w:rFonts w:ascii="Times New Roman" w:eastAsia="Times New Roman" w:hAnsi="Times New Roman" w:cs="Times New Roman" w:hint="default"/>
        <w:b/>
        <w:bCs/>
        <w:i w:val="0"/>
        <w:iCs w:val="0"/>
        <w:spacing w:val="0"/>
        <w:w w:val="100"/>
        <w:sz w:val="26"/>
        <w:szCs w:val="26"/>
        <w:lang w:eastAsia="en-US" w:bidi="ar-SA"/>
      </w:rPr>
    </w:lvl>
    <w:lvl w:ilvl="2">
      <w:numFmt w:val="bullet"/>
      <w:lvlText w:val="•"/>
      <w:lvlJc w:val="left"/>
      <w:pPr>
        <w:ind w:left="118" w:hanging="144"/>
      </w:pPr>
      <w:rPr>
        <w:rFonts w:ascii="Times New Roman" w:eastAsia="Times New Roman" w:hAnsi="Times New Roman" w:cs="Times New Roman" w:hint="default"/>
        <w:b w:val="0"/>
        <w:bCs w:val="0"/>
        <w:i w:val="0"/>
        <w:iCs w:val="0"/>
        <w:spacing w:val="0"/>
        <w:w w:val="100"/>
        <w:sz w:val="24"/>
        <w:szCs w:val="24"/>
        <w:lang w:eastAsia="en-US" w:bidi="ar-SA"/>
      </w:rPr>
    </w:lvl>
    <w:lvl w:ilvl="3">
      <w:numFmt w:val="bullet"/>
      <w:lvlText w:val=""/>
      <w:lvlJc w:val="left"/>
      <w:pPr>
        <w:ind w:left="838" w:hanging="360"/>
      </w:pPr>
      <w:rPr>
        <w:rFonts w:ascii="Symbol" w:eastAsia="Symbol" w:hAnsi="Symbol" w:cs="Symbol" w:hint="default"/>
        <w:b w:val="0"/>
        <w:bCs w:val="0"/>
        <w:i w:val="0"/>
        <w:iCs w:val="0"/>
        <w:spacing w:val="0"/>
        <w:w w:val="100"/>
        <w:sz w:val="24"/>
        <w:szCs w:val="24"/>
        <w:lang w:eastAsia="en-US" w:bidi="ar-SA"/>
      </w:rPr>
    </w:lvl>
    <w:lvl w:ilvl="4">
      <w:numFmt w:val="bullet"/>
      <w:lvlText w:val="•"/>
      <w:lvlJc w:val="left"/>
      <w:pPr>
        <w:ind w:left="2089" w:hanging="360"/>
      </w:pPr>
      <w:rPr>
        <w:rFonts w:hint="default"/>
        <w:lang w:eastAsia="en-US" w:bidi="ar-SA"/>
      </w:rPr>
    </w:lvl>
    <w:lvl w:ilvl="5">
      <w:numFmt w:val="bullet"/>
      <w:lvlText w:val="•"/>
      <w:lvlJc w:val="left"/>
      <w:pPr>
        <w:ind w:left="3338" w:hanging="360"/>
      </w:pPr>
      <w:rPr>
        <w:rFonts w:hint="default"/>
        <w:lang w:eastAsia="en-US" w:bidi="ar-SA"/>
      </w:rPr>
    </w:lvl>
    <w:lvl w:ilvl="6">
      <w:numFmt w:val="bullet"/>
      <w:lvlText w:val="•"/>
      <w:lvlJc w:val="left"/>
      <w:pPr>
        <w:ind w:left="4588" w:hanging="360"/>
      </w:pPr>
      <w:rPr>
        <w:rFonts w:hint="default"/>
        <w:lang w:eastAsia="en-US" w:bidi="ar-SA"/>
      </w:rPr>
    </w:lvl>
    <w:lvl w:ilvl="7">
      <w:numFmt w:val="bullet"/>
      <w:lvlText w:val="•"/>
      <w:lvlJc w:val="left"/>
      <w:pPr>
        <w:ind w:left="5837" w:hanging="360"/>
      </w:pPr>
      <w:rPr>
        <w:rFonts w:hint="default"/>
        <w:lang w:eastAsia="en-US" w:bidi="ar-SA"/>
      </w:rPr>
    </w:lvl>
    <w:lvl w:ilvl="8">
      <w:numFmt w:val="bullet"/>
      <w:lvlText w:val="•"/>
      <w:lvlJc w:val="left"/>
      <w:pPr>
        <w:ind w:left="7087" w:hanging="360"/>
      </w:pPr>
      <w:rPr>
        <w:rFonts w:hint="default"/>
        <w:lang w:eastAsia="en-US" w:bidi="ar-SA"/>
      </w:rPr>
    </w:lvl>
  </w:abstractNum>
  <w:abstractNum w:abstractNumId="12">
    <w:nsid w:val="76654BB0"/>
    <w:multiLevelType w:val="hybridMultilevel"/>
    <w:tmpl w:val="CEA648FE"/>
    <w:lvl w:ilvl="0" w:tplc="9E9433F6">
      <w:start w:val="1"/>
      <w:numFmt w:val="decimal"/>
      <w:lvlText w:val="%1)"/>
      <w:lvlJc w:val="left"/>
      <w:pPr>
        <w:ind w:left="479" w:hanging="361"/>
      </w:pPr>
      <w:rPr>
        <w:rFonts w:ascii="Courier New" w:eastAsia="Courier New" w:hAnsi="Courier New" w:cs="Courier New" w:hint="default"/>
        <w:b w:val="0"/>
        <w:bCs w:val="0"/>
        <w:i w:val="0"/>
        <w:iCs w:val="0"/>
        <w:color w:val="6FAC46"/>
        <w:spacing w:val="0"/>
        <w:w w:val="99"/>
        <w:sz w:val="20"/>
        <w:szCs w:val="20"/>
        <w:lang w:eastAsia="en-US" w:bidi="ar-SA"/>
      </w:rPr>
    </w:lvl>
    <w:lvl w:ilvl="1" w:tplc="C75A4794">
      <w:numFmt w:val="bullet"/>
      <w:lvlText w:val="•"/>
      <w:lvlJc w:val="left"/>
      <w:pPr>
        <w:ind w:left="1390" w:hanging="361"/>
      </w:pPr>
      <w:rPr>
        <w:rFonts w:hint="default"/>
        <w:lang w:eastAsia="en-US" w:bidi="ar-SA"/>
      </w:rPr>
    </w:lvl>
    <w:lvl w:ilvl="2" w:tplc="5DAA966A">
      <w:numFmt w:val="bullet"/>
      <w:lvlText w:val="•"/>
      <w:lvlJc w:val="left"/>
      <w:pPr>
        <w:ind w:left="2301" w:hanging="361"/>
      </w:pPr>
      <w:rPr>
        <w:rFonts w:hint="default"/>
        <w:lang w:eastAsia="en-US" w:bidi="ar-SA"/>
      </w:rPr>
    </w:lvl>
    <w:lvl w:ilvl="3" w:tplc="089CA3D4">
      <w:numFmt w:val="bullet"/>
      <w:lvlText w:val="•"/>
      <w:lvlJc w:val="left"/>
      <w:pPr>
        <w:ind w:left="3211" w:hanging="361"/>
      </w:pPr>
      <w:rPr>
        <w:rFonts w:hint="default"/>
        <w:lang w:eastAsia="en-US" w:bidi="ar-SA"/>
      </w:rPr>
    </w:lvl>
    <w:lvl w:ilvl="4" w:tplc="8318B418">
      <w:numFmt w:val="bullet"/>
      <w:lvlText w:val="•"/>
      <w:lvlJc w:val="left"/>
      <w:pPr>
        <w:ind w:left="4122" w:hanging="361"/>
      </w:pPr>
      <w:rPr>
        <w:rFonts w:hint="default"/>
        <w:lang w:eastAsia="en-US" w:bidi="ar-SA"/>
      </w:rPr>
    </w:lvl>
    <w:lvl w:ilvl="5" w:tplc="B234147E">
      <w:numFmt w:val="bullet"/>
      <w:lvlText w:val="•"/>
      <w:lvlJc w:val="left"/>
      <w:pPr>
        <w:ind w:left="5033" w:hanging="361"/>
      </w:pPr>
      <w:rPr>
        <w:rFonts w:hint="default"/>
        <w:lang w:eastAsia="en-US" w:bidi="ar-SA"/>
      </w:rPr>
    </w:lvl>
    <w:lvl w:ilvl="6" w:tplc="797AD1DE">
      <w:numFmt w:val="bullet"/>
      <w:lvlText w:val="•"/>
      <w:lvlJc w:val="left"/>
      <w:pPr>
        <w:ind w:left="5943" w:hanging="361"/>
      </w:pPr>
      <w:rPr>
        <w:rFonts w:hint="default"/>
        <w:lang w:eastAsia="en-US" w:bidi="ar-SA"/>
      </w:rPr>
    </w:lvl>
    <w:lvl w:ilvl="7" w:tplc="B002D6EE">
      <w:numFmt w:val="bullet"/>
      <w:lvlText w:val="•"/>
      <w:lvlJc w:val="left"/>
      <w:pPr>
        <w:ind w:left="6854" w:hanging="361"/>
      </w:pPr>
      <w:rPr>
        <w:rFonts w:hint="default"/>
        <w:lang w:eastAsia="en-US" w:bidi="ar-SA"/>
      </w:rPr>
    </w:lvl>
    <w:lvl w:ilvl="8" w:tplc="1BA25EDA">
      <w:numFmt w:val="bullet"/>
      <w:lvlText w:val="•"/>
      <w:lvlJc w:val="left"/>
      <w:pPr>
        <w:ind w:left="7765" w:hanging="361"/>
      </w:pPr>
      <w:rPr>
        <w:rFonts w:hint="default"/>
        <w:lang w:eastAsia="en-US" w:bidi="ar-SA"/>
      </w:rPr>
    </w:lvl>
  </w:abstractNum>
  <w:num w:numId="1">
    <w:abstractNumId w:val="12"/>
  </w:num>
  <w:num w:numId="2">
    <w:abstractNumId w:val="1"/>
  </w:num>
  <w:num w:numId="3">
    <w:abstractNumId w:val="8"/>
  </w:num>
  <w:num w:numId="4">
    <w:abstractNumId w:val="5"/>
  </w:num>
  <w:num w:numId="5">
    <w:abstractNumId w:val="11"/>
  </w:num>
  <w:num w:numId="6">
    <w:abstractNumId w:val="10"/>
  </w:num>
  <w:num w:numId="7">
    <w:abstractNumId w:val="2"/>
  </w:num>
  <w:num w:numId="8">
    <w:abstractNumId w:val="4"/>
  </w:num>
  <w:num w:numId="9">
    <w:abstractNumId w:val="6"/>
  </w:num>
  <w:num w:numId="10">
    <w:abstractNumId w:val="9"/>
  </w:num>
  <w:num w:numId="11">
    <w:abstractNumId w:val="3"/>
  </w:num>
  <w:num w:numId="12">
    <w:abstractNumId w:val="7"/>
  </w:num>
  <w:num w:numId="13">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onid Stoimenov">
    <w15:presenceInfo w15:providerId="Windows Live" w15:userId="89dd62ebef0bd9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0E07C8"/>
    <w:rsid w:val="000126F2"/>
    <w:rsid w:val="0001404F"/>
    <w:rsid w:val="00026F93"/>
    <w:rsid w:val="00036C25"/>
    <w:rsid w:val="00043BDC"/>
    <w:rsid w:val="00055065"/>
    <w:rsid w:val="000637CA"/>
    <w:rsid w:val="00093047"/>
    <w:rsid w:val="00093140"/>
    <w:rsid w:val="00093407"/>
    <w:rsid w:val="000A575C"/>
    <w:rsid w:val="000B2DF4"/>
    <w:rsid w:val="000D72A5"/>
    <w:rsid w:val="000E07C8"/>
    <w:rsid w:val="000F4DBF"/>
    <w:rsid w:val="00104832"/>
    <w:rsid w:val="00113C10"/>
    <w:rsid w:val="00114950"/>
    <w:rsid w:val="00120373"/>
    <w:rsid w:val="00126B8E"/>
    <w:rsid w:val="00145EEE"/>
    <w:rsid w:val="00150C23"/>
    <w:rsid w:val="0015438D"/>
    <w:rsid w:val="00161D63"/>
    <w:rsid w:val="001630C4"/>
    <w:rsid w:val="00165DA8"/>
    <w:rsid w:val="00171BB3"/>
    <w:rsid w:val="00174077"/>
    <w:rsid w:val="00176514"/>
    <w:rsid w:val="00177D2A"/>
    <w:rsid w:val="00190CEF"/>
    <w:rsid w:val="00196119"/>
    <w:rsid w:val="001A38EA"/>
    <w:rsid w:val="001A3BCE"/>
    <w:rsid w:val="001A5C1B"/>
    <w:rsid w:val="001B09BD"/>
    <w:rsid w:val="001C55A9"/>
    <w:rsid w:val="001D1C98"/>
    <w:rsid w:val="001D20EC"/>
    <w:rsid w:val="001E5365"/>
    <w:rsid w:val="00204BEF"/>
    <w:rsid w:val="00213E18"/>
    <w:rsid w:val="00215CE3"/>
    <w:rsid w:val="00224123"/>
    <w:rsid w:val="0022701B"/>
    <w:rsid w:val="002424A2"/>
    <w:rsid w:val="00273B12"/>
    <w:rsid w:val="002751D5"/>
    <w:rsid w:val="002A6A36"/>
    <w:rsid w:val="002B0FA4"/>
    <w:rsid w:val="002B11F6"/>
    <w:rsid w:val="002B5072"/>
    <w:rsid w:val="002D2AA4"/>
    <w:rsid w:val="002D2C83"/>
    <w:rsid w:val="002F1632"/>
    <w:rsid w:val="002F35FA"/>
    <w:rsid w:val="002F5596"/>
    <w:rsid w:val="0030286C"/>
    <w:rsid w:val="003314BA"/>
    <w:rsid w:val="00347C1A"/>
    <w:rsid w:val="00362B65"/>
    <w:rsid w:val="003874E6"/>
    <w:rsid w:val="00387B8E"/>
    <w:rsid w:val="00391003"/>
    <w:rsid w:val="003E1F41"/>
    <w:rsid w:val="0040573D"/>
    <w:rsid w:val="0041630D"/>
    <w:rsid w:val="004243F9"/>
    <w:rsid w:val="00441A4B"/>
    <w:rsid w:val="00480CB2"/>
    <w:rsid w:val="0048410D"/>
    <w:rsid w:val="004B103A"/>
    <w:rsid w:val="004B69BF"/>
    <w:rsid w:val="004C4CEB"/>
    <w:rsid w:val="004C55AF"/>
    <w:rsid w:val="004C7E32"/>
    <w:rsid w:val="004F2BAC"/>
    <w:rsid w:val="00505FBC"/>
    <w:rsid w:val="005277F7"/>
    <w:rsid w:val="0057464D"/>
    <w:rsid w:val="005941A7"/>
    <w:rsid w:val="00595BCC"/>
    <w:rsid w:val="005A48B2"/>
    <w:rsid w:val="005D3DDC"/>
    <w:rsid w:val="005E6B2E"/>
    <w:rsid w:val="00611050"/>
    <w:rsid w:val="00621E49"/>
    <w:rsid w:val="00657342"/>
    <w:rsid w:val="00662532"/>
    <w:rsid w:val="00664405"/>
    <w:rsid w:val="00696AD4"/>
    <w:rsid w:val="006A07A2"/>
    <w:rsid w:val="006A2BD1"/>
    <w:rsid w:val="006A3965"/>
    <w:rsid w:val="006A5C85"/>
    <w:rsid w:val="006D782A"/>
    <w:rsid w:val="006F1852"/>
    <w:rsid w:val="006F3378"/>
    <w:rsid w:val="00701C12"/>
    <w:rsid w:val="00703906"/>
    <w:rsid w:val="00720C2A"/>
    <w:rsid w:val="00743A9D"/>
    <w:rsid w:val="00743F32"/>
    <w:rsid w:val="00745A44"/>
    <w:rsid w:val="00755E74"/>
    <w:rsid w:val="00766692"/>
    <w:rsid w:val="00767283"/>
    <w:rsid w:val="00792DB8"/>
    <w:rsid w:val="007A56A9"/>
    <w:rsid w:val="007B2B6D"/>
    <w:rsid w:val="007D65D4"/>
    <w:rsid w:val="007E4D53"/>
    <w:rsid w:val="007E737F"/>
    <w:rsid w:val="00821A90"/>
    <w:rsid w:val="008427A9"/>
    <w:rsid w:val="00861C2B"/>
    <w:rsid w:val="00864DBB"/>
    <w:rsid w:val="00874E4C"/>
    <w:rsid w:val="008840AA"/>
    <w:rsid w:val="0089409C"/>
    <w:rsid w:val="008B02F3"/>
    <w:rsid w:val="008C30EF"/>
    <w:rsid w:val="008C5CE8"/>
    <w:rsid w:val="008E2F7F"/>
    <w:rsid w:val="008E6E42"/>
    <w:rsid w:val="00915C81"/>
    <w:rsid w:val="00930E68"/>
    <w:rsid w:val="00947BDF"/>
    <w:rsid w:val="009506B4"/>
    <w:rsid w:val="00961A5B"/>
    <w:rsid w:val="00971CCF"/>
    <w:rsid w:val="00981119"/>
    <w:rsid w:val="00983FDC"/>
    <w:rsid w:val="00986DCE"/>
    <w:rsid w:val="009942FE"/>
    <w:rsid w:val="00995EF8"/>
    <w:rsid w:val="009A22A0"/>
    <w:rsid w:val="009A587C"/>
    <w:rsid w:val="009D058E"/>
    <w:rsid w:val="009E2870"/>
    <w:rsid w:val="009F253A"/>
    <w:rsid w:val="00A007F7"/>
    <w:rsid w:val="00A3120D"/>
    <w:rsid w:val="00A41E9A"/>
    <w:rsid w:val="00A45671"/>
    <w:rsid w:val="00A63E84"/>
    <w:rsid w:val="00A721EE"/>
    <w:rsid w:val="00A76C3C"/>
    <w:rsid w:val="00A77138"/>
    <w:rsid w:val="00A84E0B"/>
    <w:rsid w:val="00A976BD"/>
    <w:rsid w:val="00AA0810"/>
    <w:rsid w:val="00AA7C35"/>
    <w:rsid w:val="00AB4026"/>
    <w:rsid w:val="00AB42F4"/>
    <w:rsid w:val="00AC4A11"/>
    <w:rsid w:val="00AC661E"/>
    <w:rsid w:val="00AE1363"/>
    <w:rsid w:val="00AF55B6"/>
    <w:rsid w:val="00B162C4"/>
    <w:rsid w:val="00B3221F"/>
    <w:rsid w:val="00B332E7"/>
    <w:rsid w:val="00B378EB"/>
    <w:rsid w:val="00B71AE5"/>
    <w:rsid w:val="00B736C9"/>
    <w:rsid w:val="00B97599"/>
    <w:rsid w:val="00BB18B9"/>
    <w:rsid w:val="00BD2DAD"/>
    <w:rsid w:val="00BF03CC"/>
    <w:rsid w:val="00BF7A97"/>
    <w:rsid w:val="00C01BB5"/>
    <w:rsid w:val="00C369AA"/>
    <w:rsid w:val="00C63D43"/>
    <w:rsid w:val="00C63E8D"/>
    <w:rsid w:val="00C6690B"/>
    <w:rsid w:val="00C870D1"/>
    <w:rsid w:val="00C91DEB"/>
    <w:rsid w:val="00CB0DD4"/>
    <w:rsid w:val="00CB1FB1"/>
    <w:rsid w:val="00CC4B7A"/>
    <w:rsid w:val="00CC4BA6"/>
    <w:rsid w:val="00CC4E25"/>
    <w:rsid w:val="00CE14D7"/>
    <w:rsid w:val="00CF0484"/>
    <w:rsid w:val="00D00B7C"/>
    <w:rsid w:val="00D02136"/>
    <w:rsid w:val="00D14815"/>
    <w:rsid w:val="00D37D69"/>
    <w:rsid w:val="00D474DC"/>
    <w:rsid w:val="00D52A24"/>
    <w:rsid w:val="00D56A7B"/>
    <w:rsid w:val="00D66D83"/>
    <w:rsid w:val="00D70050"/>
    <w:rsid w:val="00D75F2C"/>
    <w:rsid w:val="00D91EA2"/>
    <w:rsid w:val="00DA38C9"/>
    <w:rsid w:val="00DA710B"/>
    <w:rsid w:val="00DB0DFC"/>
    <w:rsid w:val="00DB5B5A"/>
    <w:rsid w:val="00DE0C96"/>
    <w:rsid w:val="00DF14CA"/>
    <w:rsid w:val="00E20012"/>
    <w:rsid w:val="00E26FAB"/>
    <w:rsid w:val="00E35A21"/>
    <w:rsid w:val="00E3740C"/>
    <w:rsid w:val="00E433DA"/>
    <w:rsid w:val="00E46A28"/>
    <w:rsid w:val="00E61E7F"/>
    <w:rsid w:val="00E66D54"/>
    <w:rsid w:val="00E802C1"/>
    <w:rsid w:val="00E94E41"/>
    <w:rsid w:val="00E96037"/>
    <w:rsid w:val="00E96740"/>
    <w:rsid w:val="00EC4711"/>
    <w:rsid w:val="00EC571D"/>
    <w:rsid w:val="00ED2991"/>
    <w:rsid w:val="00ED7FD6"/>
    <w:rsid w:val="00EF3F39"/>
    <w:rsid w:val="00EF500D"/>
    <w:rsid w:val="00EF62E9"/>
    <w:rsid w:val="00F10A20"/>
    <w:rsid w:val="00F4503A"/>
    <w:rsid w:val="00F511D6"/>
    <w:rsid w:val="00F57674"/>
    <w:rsid w:val="00F62563"/>
    <w:rsid w:val="00F632D8"/>
    <w:rsid w:val="00F67DE0"/>
    <w:rsid w:val="00F74FE5"/>
    <w:rsid w:val="00F90D4C"/>
    <w:rsid w:val="00FD6BFC"/>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5"/>
      <w:ind w:left="658" w:hanging="540"/>
      <w:outlineLvl w:val="0"/>
    </w:pPr>
    <w:rPr>
      <w:b/>
      <w:bCs/>
      <w:sz w:val="36"/>
      <w:szCs w:val="36"/>
    </w:rPr>
  </w:style>
  <w:style w:type="paragraph" w:styleId="Heading2">
    <w:name w:val="heading 2"/>
    <w:basedOn w:val="Normal"/>
    <w:uiPriority w:val="1"/>
    <w:qFormat/>
    <w:pPr>
      <w:ind w:left="548" w:hanging="430"/>
      <w:outlineLvl w:val="1"/>
    </w:pPr>
    <w:rPr>
      <w:b/>
      <w:bCs/>
      <w:sz w:val="28"/>
      <w:szCs w:val="28"/>
    </w:rPr>
  </w:style>
  <w:style w:type="paragraph" w:styleId="Heading3">
    <w:name w:val="heading 3"/>
    <w:basedOn w:val="Normal"/>
    <w:uiPriority w:val="1"/>
    <w:qFormat/>
    <w:pPr>
      <w:spacing w:before="71"/>
      <w:outlineLvl w:val="2"/>
    </w:pPr>
    <w:rPr>
      <w:sz w:val="28"/>
      <w:szCs w:val="28"/>
    </w:rPr>
  </w:style>
  <w:style w:type="paragraph" w:styleId="Heading4">
    <w:name w:val="heading 4"/>
    <w:basedOn w:val="Normal"/>
    <w:uiPriority w:val="1"/>
    <w:qFormat/>
    <w:pPr>
      <w:ind w:left="11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0"/>
      <w:ind w:right="270"/>
      <w:jc w:val="center"/>
    </w:pPr>
    <w:rPr>
      <w:b/>
      <w:bCs/>
      <w:sz w:val="28"/>
      <w:szCs w:val="28"/>
    </w:rPr>
  </w:style>
  <w:style w:type="paragraph" w:styleId="TOC2">
    <w:name w:val="toc 2"/>
    <w:basedOn w:val="Normal"/>
    <w:uiPriority w:val="39"/>
    <w:qFormat/>
    <w:pPr>
      <w:spacing w:before="126"/>
      <w:ind w:left="603" w:hanging="480"/>
    </w:pPr>
    <w:rPr>
      <w:b/>
      <w:bCs/>
      <w:sz w:val="28"/>
      <w:szCs w:val="28"/>
    </w:rPr>
  </w:style>
  <w:style w:type="paragraph" w:styleId="TOC3">
    <w:name w:val="toc 3"/>
    <w:basedOn w:val="Normal"/>
    <w:uiPriority w:val="39"/>
    <w:qFormat/>
    <w:pPr>
      <w:ind w:left="999" w:hanging="6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478" w:hanging="360"/>
    </w:pPr>
  </w:style>
  <w:style w:type="paragraph" w:customStyle="1" w:styleId="TableParagraph">
    <w:name w:val="Table Paragraph"/>
    <w:basedOn w:val="Normal"/>
    <w:uiPriority w:val="1"/>
    <w:qFormat/>
    <w:pPr>
      <w:spacing w:line="256" w:lineRule="exact"/>
      <w:ind w:left="107"/>
    </w:pPr>
  </w:style>
  <w:style w:type="paragraph" w:styleId="BalloonText">
    <w:name w:val="Balloon Text"/>
    <w:basedOn w:val="Normal"/>
    <w:link w:val="BalloonTextChar"/>
    <w:uiPriority w:val="99"/>
    <w:semiHidden/>
    <w:unhideWhenUsed/>
    <w:rsid w:val="00362B65"/>
    <w:rPr>
      <w:rFonts w:ascii="Tahoma" w:hAnsi="Tahoma" w:cs="Tahoma"/>
      <w:sz w:val="16"/>
      <w:szCs w:val="16"/>
    </w:rPr>
  </w:style>
  <w:style w:type="character" w:customStyle="1" w:styleId="BalloonTextChar">
    <w:name w:val="Balloon Text Char"/>
    <w:basedOn w:val="DefaultParagraphFont"/>
    <w:link w:val="BalloonText"/>
    <w:uiPriority w:val="99"/>
    <w:semiHidden/>
    <w:rsid w:val="00362B65"/>
    <w:rPr>
      <w:rFonts w:ascii="Tahoma" w:eastAsia="Times New Roman" w:hAnsi="Tahoma" w:cs="Tahoma"/>
      <w:sz w:val="16"/>
      <w:szCs w:val="16"/>
    </w:rPr>
  </w:style>
  <w:style w:type="character" w:styleId="Hyperlink">
    <w:name w:val="Hyperlink"/>
    <w:basedOn w:val="DefaultParagraphFont"/>
    <w:uiPriority w:val="99"/>
    <w:unhideWhenUsed/>
    <w:rsid w:val="00AC4A11"/>
    <w:rPr>
      <w:color w:val="0000FF" w:themeColor="hyperlink"/>
      <w:u w:val="single"/>
    </w:rPr>
  </w:style>
  <w:style w:type="character" w:styleId="FollowedHyperlink">
    <w:name w:val="FollowedHyperlink"/>
    <w:basedOn w:val="DefaultParagraphFont"/>
    <w:uiPriority w:val="99"/>
    <w:semiHidden/>
    <w:unhideWhenUsed/>
    <w:rsid w:val="00AC4A11"/>
    <w:rPr>
      <w:color w:val="800080" w:themeColor="followedHyperlink"/>
      <w:u w:val="single"/>
    </w:rPr>
  </w:style>
  <w:style w:type="table" w:styleId="LightShading-Accent1">
    <w:name w:val="Light Shading Accent 1"/>
    <w:basedOn w:val="TableNormal"/>
    <w:uiPriority w:val="60"/>
    <w:rsid w:val="00AC4A11"/>
    <w:pPr>
      <w:widowControl/>
      <w:autoSpaceDE/>
      <w:autoSpaceDN/>
    </w:pPr>
    <w:rPr>
      <w:color w:val="365F91" w:themeColor="accent1" w:themeShade="BF"/>
      <w:lang w:val="sr-Latn-R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List">
    <w:name w:val="Colorful List"/>
    <w:basedOn w:val="TableNormal"/>
    <w:uiPriority w:val="72"/>
    <w:rsid w:val="00AC4A11"/>
    <w:pPr>
      <w:widowControl/>
      <w:autoSpaceDE/>
      <w:autoSpaceDN/>
    </w:pPr>
    <w:rPr>
      <w:color w:val="000000" w:themeColor="text1"/>
      <w:lang w:val="sr-Latn-RS"/>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customStyle="1" w:styleId="sc0">
    <w:name w:val="sc0"/>
    <w:basedOn w:val="DefaultParagraphFont"/>
    <w:rsid w:val="00AC4A11"/>
    <w:rPr>
      <w:rFonts w:ascii="Courier New" w:hAnsi="Courier New" w:cs="Courier New" w:hint="default"/>
      <w:color w:val="000000"/>
      <w:sz w:val="20"/>
      <w:szCs w:val="20"/>
    </w:rPr>
  </w:style>
  <w:style w:type="paragraph" w:styleId="TOCHeading">
    <w:name w:val="TOC Heading"/>
    <w:basedOn w:val="Heading1"/>
    <w:next w:val="Normal"/>
    <w:uiPriority w:val="39"/>
    <w:semiHidden/>
    <w:unhideWhenUsed/>
    <w:qFormat/>
    <w:rsid w:val="000126F2"/>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rPr>
  </w:style>
  <w:style w:type="character" w:styleId="PlaceholderText">
    <w:name w:val="Placeholder Text"/>
    <w:basedOn w:val="DefaultParagraphFont"/>
    <w:uiPriority w:val="99"/>
    <w:semiHidden/>
    <w:rsid w:val="00E35A21"/>
    <w:rPr>
      <w:color w:val="808080"/>
    </w:rPr>
  </w:style>
  <w:style w:type="paragraph" w:styleId="Header">
    <w:name w:val="header"/>
    <w:basedOn w:val="Normal"/>
    <w:link w:val="HeaderChar"/>
    <w:uiPriority w:val="99"/>
    <w:unhideWhenUsed/>
    <w:rsid w:val="00ED7FD6"/>
    <w:pPr>
      <w:tabs>
        <w:tab w:val="center" w:pos="4536"/>
        <w:tab w:val="right" w:pos="9072"/>
      </w:tabs>
    </w:pPr>
  </w:style>
  <w:style w:type="character" w:customStyle="1" w:styleId="HeaderChar">
    <w:name w:val="Header Char"/>
    <w:basedOn w:val="DefaultParagraphFont"/>
    <w:link w:val="Header"/>
    <w:uiPriority w:val="99"/>
    <w:rsid w:val="00ED7FD6"/>
    <w:rPr>
      <w:rFonts w:ascii="Times New Roman" w:eastAsia="Times New Roman" w:hAnsi="Times New Roman" w:cs="Times New Roman"/>
    </w:rPr>
  </w:style>
  <w:style w:type="paragraph" w:styleId="Footer">
    <w:name w:val="footer"/>
    <w:basedOn w:val="Normal"/>
    <w:link w:val="FooterChar"/>
    <w:uiPriority w:val="99"/>
    <w:unhideWhenUsed/>
    <w:rsid w:val="00ED7FD6"/>
    <w:pPr>
      <w:tabs>
        <w:tab w:val="center" w:pos="4536"/>
        <w:tab w:val="right" w:pos="9072"/>
      </w:tabs>
    </w:pPr>
  </w:style>
  <w:style w:type="character" w:customStyle="1" w:styleId="FooterChar">
    <w:name w:val="Footer Char"/>
    <w:basedOn w:val="DefaultParagraphFont"/>
    <w:link w:val="Footer"/>
    <w:uiPriority w:val="99"/>
    <w:rsid w:val="00ED7FD6"/>
    <w:rPr>
      <w:rFonts w:ascii="Times New Roman" w:eastAsia="Times New Roman" w:hAnsi="Times New Roman" w:cs="Times New Roman"/>
    </w:rPr>
  </w:style>
  <w:style w:type="character" w:customStyle="1" w:styleId="normaltextrun">
    <w:name w:val="normaltextrun"/>
    <w:basedOn w:val="DefaultParagraphFont"/>
    <w:rsid w:val="00B97599"/>
  </w:style>
  <w:style w:type="character" w:customStyle="1" w:styleId="eop">
    <w:name w:val="eop"/>
    <w:basedOn w:val="DefaultParagraphFont"/>
    <w:rsid w:val="00B975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75"/>
      <w:ind w:left="658" w:hanging="540"/>
      <w:outlineLvl w:val="0"/>
    </w:pPr>
    <w:rPr>
      <w:b/>
      <w:bCs/>
      <w:sz w:val="36"/>
      <w:szCs w:val="36"/>
    </w:rPr>
  </w:style>
  <w:style w:type="paragraph" w:styleId="Heading2">
    <w:name w:val="heading 2"/>
    <w:basedOn w:val="Normal"/>
    <w:uiPriority w:val="1"/>
    <w:qFormat/>
    <w:pPr>
      <w:ind w:left="548" w:hanging="430"/>
      <w:outlineLvl w:val="1"/>
    </w:pPr>
    <w:rPr>
      <w:b/>
      <w:bCs/>
      <w:sz w:val="28"/>
      <w:szCs w:val="28"/>
    </w:rPr>
  </w:style>
  <w:style w:type="paragraph" w:styleId="Heading3">
    <w:name w:val="heading 3"/>
    <w:basedOn w:val="Normal"/>
    <w:uiPriority w:val="1"/>
    <w:qFormat/>
    <w:pPr>
      <w:spacing w:before="71"/>
      <w:outlineLvl w:val="2"/>
    </w:pPr>
    <w:rPr>
      <w:sz w:val="28"/>
      <w:szCs w:val="28"/>
    </w:rPr>
  </w:style>
  <w:style w:type="paragraph" w:styleId="Heading4">
    <w:name w:val="heading 4"/>
    <w:basedOn w:val="Normal"/>
    <w:uiPriority w:val="1"/>
    <w:qFormat/>
    <w:pPr>
      <w:ind w:left="11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80"/>
      <w:ind w:right="270"/>
      <w:jc w:val="center"/>
    </w:pPr>
    <w:rPr>
      <w:b/>
      <w:bCs/>
      <w:sz w:val="28"/>
      <w:szCs w:val="28"/>
    </w:rPr>
  </w:style>
  <w:style w:type="paragraph" w:styleId="TOC2">
    <w:name w:val="toc 2"/>
    <w:basedOn w:val="Normal"/>
    <w:uiPriority w:val="39"/>
    <w:qFormat/>
    <w:pPr>
      <w:spacing w:before="126"/>
      <w:ind w:left="603" w:hanging="480"/>
    </w:pPr>
    <w:rPr>
      <w:b/>
      <w:bCs/>
      <w:sz w:val="28"/>
      <w:szCs w:val="28"/>
    </w:rPr>
  </w:style>
  <w:style w:type="paragraph" w:styleId="TOC3">
    <w:name w:val="toc 3"/>
    <w:basedOn w:val="Normal"/>
    <w:uiPriority w:val="39"/>
    <w:qFormat/>
    <w:pPr>
      <w:ind w:left="999" w:hanging="6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478" w:hanging="360"/>
    </w:pPr>
  </w:style>
  <w:style w:type="paragraph" w:customStyle="1" w:styleId="TableParagraph">
    <w:name w:val="Table Paragraph"/>
    <w:basedOn w:val="Normal"/>
    <w:uiPriority w:val="1"/>
    <w:qFormat/>
    <w:pPr>
      <w:spacing w:line="256" w:lineRule="exact"/>
      <w:ind w:left="107"/>
    </w:pPr>
  </w:style>
  <w:style w:type="paragraph" w:styleId="BalloonText">
    <w:name w:val="Balloon Text"/>
    <w:basedOn w:val="Normal"/>
    <w:link w:val="BalloonTextChar"/>
    <w:uiPriority w:val="99"/>
    <w:semiHidden/>
    <w:unhideWhenUsed/>
    <w:rsid w:val="00362B65"/>
    <w:rPr>
      <w:rFonts w:ascii="Tahoma" w:hAnsi="Tahoma" w:cs="Tahoma"/>
      <w:sz w:val="16"/>
      <w:szCs w:val="16"/>
    </w:rPr>
  </w:style>
  <w:style w:type="character" w:customStyle="1" w:styleId="BalloonTextChar">
    <w:name w:val="Balloon Text Char"/>
    <w:basedOn w:val="DefaultParagraphFont"/>
    <w:link w:val="BalloonText"/>
    <w:uiPriority w:val="99"/>
    <w:semiHidden/>
    <w:rsid w:val="00362B65"/>
    <w:rPr>
      <w:rFonts w:ascii="Tahoma" w:eastAsia="Times New Roman" w:hAnsi="Tahoma" w:cs="Tahoma"/>
      <w:sz w:val="16"/>
      <w:szCs w:val="16"/>
    </w:rPr>
  </w:style>
  <w:style w:type="character" w:styleId="Hyperlink">
    <w:name w:val="Hyperlink"/>
    <w:basedOn w:val="DefaultParagraphFont"/>
    <w:uiPriority w:val="99"/>
    <w:unhideWhenUsed/>
    <w:rsid w:val="00AC4A11"/>
    <w:rPr>
      <w:color w:val="0000FF" w:themeColor="hyperlink"/>
      <w:u w:val="single"/>
    </w:rPr>
  </w:style>
  <w:style w:type="character" w:styleId="FollowedHyperlink">
    <w:name w:val="FollowedHyperlink"/>
    <w:basedOn w:val="DefaultParagraphFont"/>
    <w:uiPriority w:val="99"/>
    <w:semiHidden/>
    <w:unhideWhenUsed/>
    <w:rsid w:val="00AC4A11"/>
    <w:rPr>
      <w:color w:val="800080" w:themeColor="followedHyperlink"/>
      <w:u w:val="single"/>
    </w:rPr>
  </w:style>
  <w:style w:type="table" w:styleId="LightShading-Accent1">
    <w:name w:val="Light Shading Accent 1"/>
    <w:basedOn w:val="TableNormal"/>
    <w:uiPriority w:val="60"/>
    <w:rsid w:val="00AC4A11"/>
    <w:pPr>
      <w:widowControl/>
      <w:autoSpaceDE/>
      <w:autoSpaceDN/>
    </w:pPr>
    <w:rPr>
      <w:color w:val="365F91" w:themeColor="accent1" w:themeShade="BF"/>
      <w:lang w:val="sr-Latn-R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List">
    <w:name w:val="Colorful List"/>
    <w:basedOn w:val="TableNormal"/>
    <w:uiPriority w:val="72"/>
    <w:rsid w:val="00AC4A11"/>
    <w:pPr>
      <w:widowControl/>
      <w:autoSpaceDE/>
      <w:autoSpaceDN/>
    </w:pPr>
    <w:rPr>
      <w:color w:val="000000" w:themeColor="text1"/>
      <w:lang w:val="sr-Latn-RS"/>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character" w:customStyle="1" w:styleId="sc0">
    <w:name w:val="sc0"/>
    <w:basedOn w:val="DefaultParagraphFont"/>
    <w:rsid w:val="00AC4A11"/>
    <w:rPr>
      <w:rFonts w:ascii="Courier New" w:hAnsi="Courier New" w:cs="Courier New" w:hint="default"/>
      <w:color w:val="000000"/>
      <w:sz w:val="20"/>
      <w:szCs w:val="20"/>
    </w:rPr>
  </w:style>
  <w:style w:type="paragraph" w:styleId="TOCHeading">
    <w:name w:val="TOC Heading"/>
    <w:basedOn w:val="Heading1"/>
    <w:next w:val="Normal"/>
    <w:uiPriority w:val="39"/>
    <w:semiHidden/>
    <w:unhideWhenUsed/>
    <w:qFormat/>
    <w:rsid w:val="000126F2"/>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eastAsia="ja-JP"/>
    </w:rPr>
  </w:style>
  <w:style w:type="character" w:styleId="PlaceholderText">
    <w:name w:val="Placeholder Text"/>
    <w:basedOn w:val="DefaultParagraphFont"/>
    <w:uiPriority w:val="99"/>
    <w:semiHidden/>
    <w:rsid w:val="00E35A21"/>
    <w:rPr>
      <w:color w:val="808080"/>
    </w:rPr>
  </w:style>
  <w:style w:type="paragraph" w:styleId="Header">
    <w:name w:val="header"/>
    <w:basedOn w:val="Normal"/>
    <w:link w:val="HeaderChar"/>
    <w:uiPriority w:val="99"/>
    <w:unhideWhenUsed/>
    <w:rsid w:val="00ED7FD6"/>
    <w:pPr>
      <w:tabs>
        <w:tab w:val="center" w:pos="4536"/>
        <w:tab w:val="right" w:pos="9072"/>
      </w:tabs>
    </w:pPr>
  </w:style>
  <w:style w:type="character" w:customStyle="1" w:styleId="HeaderChar">
    <w:name w:val="Header Char"/>
    <w:basedOn w:val="DefaultParagraphFont"/>
    <w:link w:val="Header"/>
    <w:uiPriority w:val="99"/>
    <w:rsid w:val="00ED7FD6"/>
    <w:rPr>
      <w:rFonts w:ascii="Times New Roman" w:eastAsia="Times New Roman" w:hAnsi="Times New Roman" w:cs="Times New Roman"/>
    </w:rPr>
  </w:style>
  <w:style w:type="paragraph" w:styleId="Footer">
    <w:name w:val="footer"/>
    <w:basedOn w:val="Normal"/>
    <w:link w:val="FooterChar"/>
    <w:uiPriority w:val="99"/>
    <w:unhideWhenUsed/>
    <w:rsid w:val="00ED7FD6"/>
    <w:pPr>
      <w:tabs>
        <w:tab w:val="center" w:pos="4536"/>
        <w:tab w:val="right" w:pos="9072"/>
      </w:tabs>
    </w:pPr>
  </w:style>
  <w:style w:type="character" w:customStyle="1" w:styleId="FooterChar">
    <w:name w:val="Footer Char"/>
    <w:basedOn w:val="DefaultParagraphFont"/>
    <w:link w:val="Footer"/>
    <w:uiPriority w:val="99"/>
    <w:rsid w:val="00ED7FD6"/>
    <w:rPr>
      <w:rFonts w:ascii="Times New Roman" w:eastAsia="Times New Roman" w:hAnsi="Times New Roman" w:cs="Times New Roman"/>
    </w:rPr>
  </w:style>
  <w:style w:type="character" w:customStyle="1" w:styleId="normaltextrun">
    <w:name w:val="normaltextrun"/>
    <w:basedOn w:val="DefaultParagraphFont"/>
    <w:rsid w:val="00B97599"/>
  </w:style>
  <w:style w:type="character" w:customStyle="1" w:styleId="eop">
    <w:name w:val="eop"/>
    <w:basedOn w:val="DefaultParagraphFont"/>
    <w:rsid w:val="00B975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64327">
      <w:bodyDiv w:val="1"/>
      <w:marLeft w:val="0"/>
      <w:marRight w:val="0"/>
      <w:marTop w:val="0"/>
      <w:marBottom w:val="0"/>
      <w:divBdr>
        <w:top w:val="none" w:sz="0" w:space="0" w:color="auto"/>
        <w:left w:val="none" w:sz="0" w:space="0" w:color="auto"/>
        <w:bottom w:val="none" w:sz="0" w:space="0" w:color="auto"/>
        <w:right w:val="none" w:sz="0" w:space="0" w:color="auto"/>
      </w:divBdr>
    </w:div>
    <w:div w:id="177699472">
      <w:bodyDiv w:val="1"/>
      <w:marLeft w:val="0"/>
      <w:marRight w:val="0"/>
      <w:marTop w:val="0"/>
      <w:marBottom w:val="0"/>
      <w:divBdr>
        <w:top w:val="none" w:sz="0" w:space="0" w:color="auto"/>
        <w:left w:val="none" w:sz="0" w:space="0" w:color="auto"/>
        <w:bottom w:val="none" w:sz="0" w:space="0" w:color="auto"/>
        <w:right w:val="none" w:sz="0" w:space="0" w:color="auto"/>
      </w:divBdr>
    </w:div>
    <w:div w:id="194315106">
      <w:bodyDiv w:val="1"/>
      <w:marLeft w:val="0"/>
      <w:marRight w:val="0"/>
      <w:marTop w:val="0"/>
      <w:marBottom w:val="0"/>
      <w:divBdr>
        <w:top w:val="none" w:sz="0" w:space="0" w:color="auto"/>
        <w:left w:val="none" w:sz="0" w:space="0" w:color="auto"/>
        <w:bottom w:val="none" w:sz="0" w:space="0" w:color="auto"/>
        <w:right w:val="none" w:sz="0" w:space="0" w:color="auto"/>
      </w:divBdr>
      <w:divsChild>
        <w:div w:id="647444561">
          <w:marLeft w:val="0"/>
          <w:marRight w:val="0"/>
          <w:marTop w:val="0"/>
          <w:marBottom w:val="0"/>
          <w:divBdr>
            <w:top w:val="none" w:sz="0" w:space="0" w:color="auto"/>
            <w:left w:val="none" w:sz="0" w:space="0" w:color="auto"/>
            <w:bottom w:val="none" w:sz="0" w:space="0" w:color="auto"/>
            <w:right w:val="none" w:sz="0" w:space="0" w:color="auto"/>
          </w:divBdr>
          <w:divsChild>
            <w:div w:id="5321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28257">
      <w:bodyDiv w:val="1"/>
      <w:marLeft w:val="0"/>
      <w:marRight w:val="0"/>
      <w:marTop w:val="0"/>
      <w:marBottom w:val="0"/>
      <w:divBdr>
        <w:top w:val="none" w:sz="0" w:space="0" w:color="auto"/>
        <w:left w:val="none" w:sz="0" w:space="0" w:color="auto"/>
        <w:bottom w:val="none" w:sz="0" w:space="0" w:color="auto"/>
        <w:right w:val="none" w:sz="0" w:space="0" w:color="auto"/>
      </w:divBdr>
    </w:div>
    <w:div w:id="473833753">
      <w:bodyDiv w:val="1"/>
      <w:marLeft w:val="0"/>
      <w:marRight w:val="0"/>
      <w:marTop w:val="0"/>
      <w:marBottom w:val="0"/>
      <w:divBdr>
        <w:top w:val="none" w:sz="0" w:space="0" w:color="auto"/>
        <w:left w:val="none" w:sz="0" w:space="0" w:color="auto"/>
        <w:bottom w:val="none" w:sz="0" w:space="0" w:color="auto"/>
        <w:right w:val="none" w:sz="0" w:space="0" w:color="auto"/>
      </w:divBdr>
    </w:div>
    <w:div w:id="540746621">
      <w:bodyDiv w:val="1"/>
      <w:marLeft w:val="0"/>
      <w:marRight w:val="0"/>
      <w:marTop w:val="0"/>
      <w:marBottom w:val="0"/>
      <w:divBdr>
        <w:top w:val="none" w:sz="0" w:space="0" w:color="auto"/>
        <w:left w:val="none" w:sz="0" w:space="0" w:color="auto"/>
        <w:bottom w:val="none" w:sz="0" w:space="0" w:color="auto"/>
        <w:right w:val="none" w:sz="0" w:space="0" w:color="auto"/>
      </w:divBdr>
    </w:div>
    <w:div w:id="1029142212">
      <w:bodyDiv w:val="1"/>
      <w:marLeft w:val="0"/>
      <w:marRight w:val="0"/>
      <w:marTop w:val="0"/>
      <w:marBottom w:val="0"/>
      <w:divBdr>
        <w:top w:val="none" w:sz="0" w:space="0" w:color="auto"/>
        <w:left w:val="none" w:sz="0" w:space="0" w:color="auto"/>
        <w:bottom w:val="none" w:sz="0" w:space="0" w:color="auto"/>
        <w:right w:val="none" w:sz="0" w:space="0" w:color="auto"/>
      </w:divBdr>
      <w:divsChild>
        <w:div w:id="1497107179">
          <w:marLeft w:val="0"/>
          <w:marRight w:val="0"/>
          <w:marTop w:val="0"/>
          <w:marBottom w:val="0"/>
          <w:divBdr>
            <w:top w:val="none" w:sz="0" w:space="0" w:color="auto"/>
            <w:left w:val="none" w:sz="0" w:space="0" w:color="auto"/>
            <w:bottom w:val="none" w:sz="0" w:space="0" w:color="auto"/>
            <w:right w:val="none" w:sz="0" w:space="0" w:color="auto"/>
          </w:divBdr>
          <w:divsChild>
            <w:div w:id="130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853082">
      <w:bodyDiv w:val="1"/>
      <w:marLeft w:val="0"/>
      <w:marRight w:val="0"/>
      <w:marTop w:val="0"/>
      <w:marBottom w:val="0"/>
      <w:divBdr>
        <w:top w:val="none" w:sz="0" w:space="0" w:color="auto"/>
        <w:left w:val="none" w:sz="0" w:space="0" w:color="auto"/>
        <w:bottom w:val="none" w:sz="0" w:space="0" w:color="auto"/>
        <w:right w:val="none" w:sz="0" w:space="0" w:color="auto"/>
      </w:divBdr>
      <w:divsChild>
        <w:div w:id="740177562">
          <w:marLeft w:val="0"/>
          <w:marRight w:val="0"/>
          <w:marTop w:val="0"/>
          <w:marBottom w:val="0"/>
          <w:divBdr>
            <w:top w:val="none" w:sz="0" w:space="0" w:color="auto"/>
            <w:left w:val="none" w:sz="0" w:space="0" w:color="auto"/>
            <w:bottom w:val="none" w:sz="0" w:space="0" w:color="auto"/>
            <w:right w:val="none" w:sz="0" w:space="0" w:color="auto"/>
          </w:divBdr>
          <w:divsChild>
            <w:div w:id="198007555">
              <w:marLeft w:val="0"/>
              <w:marRight w:val="0"/>
              <w:marTop w:val="0"/>
              <w:marBottom w:val="0"/>
              <w:divBdr>
                <w:top w:val="none" w:sz="0" w:space="0" w:color="auto"/>
                <w:left w:val="none" w:sz="0" w:space="0" w:color="auto"/>
                <w:bottom w:val="none" w:sz="0" w:space="0" w:color="auto"/>
                <w:right w:val="none" w:sz="0" w:space="0" w:color="auto"/>
              </w:divBdr>
              <w:divsChild>
                <w:div w:id="17770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197941">
      <w:bodyDiv w:val="1"/>
      <w:marLeft w:val="0"/>
      <w:marRight w:val="0"/>
      <w:marTop w:val="0"/>
      <w:marBottom w:val="0"/>
      <w:divBdr>
        <w:top w:val="none" w:sz="0" w:space="0" w:color="auto"/>
        <w:left w:val="none" w:sz="0" w:space="0" w:color="auto"/>
        <w:bottom w:val="none" w:sz="0" w:space="0" w:color="auto"/>
        <w:right w:val="none" w:sz="0" w:space="0" w:color="auto"/>
      </w:divBdr>
      <w:divsChild>
        <w:div w:id="1879272151">
          <w:marLeft w:val="0"/>
          <w:marRight w:val="0"/>
          <w:marTop w:val="0"/>
          <w:marBottom w:val="0"/>
          <w:divBdr>
            <w:top w:val="none" w:sz="0" w:space="0" w:color="auto"/>
            <w:left w:val="none" w:sz="0" w:space="0" w:color="auto"/>
            <w:bottom w:val="none" w:sz="0" w:space="0" w:color="auto"/>
            <w:right w:val="none" w:sz="0" w:space="0" w:color="auto"/>
          </w:divBdr>
          <w:divsChild>
            <w:div w:id="9554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53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chart" Target="charts/chart7.xm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github.com/googlecreativelab/quickdraw-dataset"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chart" Target="charts/chart3.xml"/><Relationship Id="rId69" Type="http://schemas.openxmlformats.org/officeDocument/2006/relationships/chart" Target="charts/chart8.xml"/><Relationship Id="rId77" Type="http://schemas.openxmlformats.org/officeDocument/2006/relationships/hyperlink" Target="https://www.youtube.com/watch?v=o3DztvnfAJ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youtube.com/watch?v=Ilg3gGewQ5U&amp;list=PLZHQObOWTQDNU6R1_67000Dx_ZCJB-3pi&amp;index=3"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chart" Target="charts/chart6.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chart" Target="charts/chart9.xml"/><Relationship Id="rId75" Type="http://schemas.openxmlformats.org/officeDocument/2006/relationships/hyperlink" Target="https://cartography-playground.gitlab.io/playgrounds/douglas-peucker-algorith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chart" Target="charts/chart4.xml"/><Relationship Id="rId73" Type="http://schemas.openxmlformats.org/officeDocument/2006/relationships/hyperlink" Target="https://console.cloud.google.com/storage/browser/quickdraw_dataset/full/numpy_bitmap;tab=objects?pli=1&amp;prefix=&amp;forceOnObjectsSortingFiltering=false" TargetMode="External"/><Relationship Id="rId78" Type="http://schemas.openxmlformats.org/officeDocument/2006/relationships/hyperlink" Target="https://mohitmishra786687.medium.com/the-learning-rate-a-hyperparameter-that-matters-b2f3b68324ab" TargetMode="External"/><Relationship Id="rId81"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youtube.com/playlist?list=PLRqwX-V7Uu6aCibgK1PTWWu9by6XFdCfh" TargetMode="External"/><Relationship Id="rId7" Type="http://schemas.openxmlformats.org/officeDocument/2006/relationships/footnotes" Target="footnotes.xml"/><Relationship Id="rId71" Type="http://schemas.openxmlformats.org/officeDocument/2006/relationships/hyperlink" Target="https://www.youtube.com/watch?v=hfMk-kjRv4c"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5462962962962962E-2"/>
          <c:y val="4.3650793650793648E-2"/>
          <c:w val="0.79209426946631667"/>
          <c:h val="0.91280670957675059"/>
        </c:manualLayout>
      </c:layout>
      <c:lineChart>
        <c:grouping val="standard"/>
        <c:varyColors val="0"/>
        <c:ser>
          <c:idx val="0"/>
          <c:order val="0"/>
          <c:tx>
            <c:strRef>
              <c:f>Sheet1!$B$1</c:f>
              <c:strCache>
                <c:ptCount val="1"/>
                <c:pt idx="0">
                  <c:v>Error[0]</c:v>
                </c:pt>
              </c:strCache>
            </c:strRef>
          </c:tx>
          <c:marker>
            <c:symbol val="none"/>
          </c:marker>
          <c:cat>
            <c:strRef>
              <c:f>Sheet1!$A$2:$A$5</c:f>
              <c:strCache>
                <c:ptCount val="4"/>
                <c:pt idx="0">
                  <c:v>Start</c:v>
                </c:pt>
                <c:pt idx="1">
                  <c:v>Epoch 1</c:v>
                </c:pt>
                <c:pt idx="2">
                  <c:v>Epoch 2</c:v>
                </c:pt>
                <c:pt idx="3">
                  <c:v>Epoch 3</c:v>
                </c:pt>
              </c:strCache>
            </c:strRef>
          </c:cat>
          <c:val>
            <c:numRef>
              <c:f>Sheet1!$B$2:$B$5</c:f>
              <c:numCache>
                <c:formatCode>General</c:formatCode>
                <c:ptCount val="4"/>
                <c:pt idx="0">
                  <c:v>-0.1426</c:v>
                </c:pt>
                <c:pt idx="1">
                  <c:v>-4.0000000000000002E-4</c:v>
                </c:pt>
                <c:pt idx="2">
                  <c:v>-1.2999999999999999E-3</c:v>
                </c:pt>
                <c:pt idx="3">
                  <c:v>-8.0000000000000004E-4</c:v>
                </c:pt>
              </c:numCache>
            </c:numRef>
          </c:val>
          <c:smooth val="0"/>
          <c:extLst xmlns:c16r2="http://schemas.microsoft.com/office/drawing/2015/06/chart">
            <c:ext xmlns:c16="http://schemas.microsoft.com/office/drawing/2014/chart" uri="{C3380CC4-5D6E-409C-BE32-E72D297353CC}">
              <c16:uniqueId val="{00000000-F048-494D-8088-51EC4CCEE30D}"/>
            </c:ext>
          </c:extLst>
        </c:ser>
        <c:ser>
          <c:idx val="1"/>
          <c:order val="1"/>
          <c:tx>
            <c:strRef>
              <c:f>Sheet1!$C$1</c:f>
              <c:strCache>
                <c:ptCount val="1"/>
                <c:pt idx="0">
                  <c:v>Error[1]</c:v>
                </c:pt>
              </c:strCache>
            </c:strRef>
          </c:tx>
          <c:marker>
            <c:symbol val="none"/>
          </c:marker>
          <c:cat>
            <c:strRef>
              <c:f>Sheet1!$A$2:$A$5</c:f>
              <c:strCache>
                <c:ptCount val="4"/>
                <c:pt idx="0">
                  <c:v>Start</c:v>
                </c:pt>
                <c:pt idx="1">
                  <c:v>Epoch 1</c:v>
                </c:pt>
                <c:pt idx="2">
                  <c:v>Epoch 2</c:v>
                </c:pt>
                <c:pt idx="3">
                  <c:v>Epoch 3</c:v>
                </c:pt>
              </c:strCache>
            </c:strRef>
          </c:cat>
          <c:val>
            <c:numRef>
              <c:f>Sheet1!$C$2:$C$5</c:f>
              <c:numCache>
                <c:formatCode>General</c:formatCode>
                <c:ptCount val="4"/>
                <c:pt idx="0">
                  <c:v>-0.12089999999999999</c:v>
                </c:pt>
                <c:pt idx="1">
                  <c:v>-1E-3</c:v>
                </c:pt>
                <c:pt idx="2">
                  <c:v>-3.3999999999999998E-3</c:v>
                </c:pt>
                <c:pt idx="3">
                  <c:v>8.2000000000000007E-3</c:v>
                </c:pt>
              </c:numCache>
            </c:numRef>
          </c:val>
          <c:smooth val="0"/>
          <c:extLst xmlns:c16r2="http://schemas.microsoft.com/office/drawing/2015/06/chart">
            <c:ext xmlns:c16="http://schemas.microsoft.com/office/drawing/2014/chart" uri="{C3380CC4-5D6E-409C-BE32-E72D297353CC}">
              <c16:uniqueId val="{00000001-F048-494D-8088-51EC4CCEE30D}"/>
            </c:ext>
          </c:extLst>
        </c:ser>
        <c:ser>
          <c:idx val="2"/>
          <c:order val="2"/>
          <c:tx>
            <c:strRef>
              <c:f>Sheet1!$D$1</c:f>
              <c:strCache>
                <c:ptCount val="1"/>
                <c:pt idx="0">
                  <c:v>Error[2]</c:v>
                </c:pt>
              </c:strCache>
            </c:strRef>
          </c:tx>
          <c:marker>
            <c:symbol val="none"/>
          </c:marker>
          <c:cat>
            <c:strRef>
              <c:f>Sheet1!$A$2:$A$5</c:f>
              <c:strCache>
                <c:ptCount val="4"/>
                <c:pt idx="0">
                  <c:v>Start</c:v>
                </c:pt>
                <c:pt idx="1">
                  <c:v>Epoch 1</c:v>
                </c:pt>
                <c:pt idx="2">
                  <c:v>Epoch 2</c:v>
                </c:pt>
                <c:pt idx="3">
                  <c:v>Epoch 3</c:v>
                </c:pt>
              </c:strCache>
            </c:strRef>
          </c:cat>
          <c:val>
            <c:numRef>
              <c:f>Sheet1!$D$2:$D$5</c:f>
              <c:numCache>
                <c:formatCode>General</c:formatCode>
                <c:ptCount val="4"/>
                <c:pt idx="0">
                  <c:v>-0.77829999999999999</c:v>
                </c:pt>
                <c:pt idx="1">
                  <c:v>-1E-4</c:v>
                </c:pt>
                <c:pt idx="2">
                  <c:v>-1E-3</c:v>
                </c:pt>
                <c:pt idx="3">
                  <c:v>-7.3000000000000001E-3</c:v>
                </c:pt>
              </c:numCache>
            </c:numRef>
          </c:val>
          <c:smooth val="0"/>
          <c:extLst xmlns:c16r2="http://schemas.microsoft.com/office/drawing/2015/06/chart">
            <c:ext xmlns:c16="http://schemas.microsoft.com/office/drawing/2014/chart" uri="{C3380CC4-5D6E-409C-BE32-E72D297353CC}">
              <c16:uniqueId val="{00000002-F048-494D-8088-51EC4CCEE30D}"/>
            </c:ext>
          </c:extLst>
        </c:ser>
        <c:ser>
          <c:idx val="3"/>
          <c:order val="3"/>
          <c:tx>
            <c:strRef>
              <c:f>Sheet1!$E$1</c:f>
              <c:strCache>
                <c:ptCount val="1"/>
                <c:pt idx="0">
                  <c:v>Error[3]</c:v>
                </c:pt>
              </c:strCache>
            </c:strRef>
          </c:tx>
          <c:marker>
            <c:symbol val="none"/>
          </c:marker>
          <c:cat>
            <c:strRef>
              <c:f>Sheet1!$A$2:$A$5</c:f>
              <c:strCache>
                <c:ptCount val="4"/>
                <c:pt idx="0">
                  <c:v>Start</c:v>
                </c:pt>
                <c:pt idx="1">
                  <c:v>Epoch 1</c:v>
                </c:pt>
                <c:pt idx="2">
                  <c:v>Epoch 2</c:v>
                </c:pt>
                <c:pt idx="3">
                  <c:v>Epoch 3</c:v>
                </c:pt>
              </c:strCache>
            </c:strRef>
          </c:cat>
          <c:val>
            <c:numRef>
              <c:f>Sheet1!$E$2:$E$5</c:f>
              <c:numCache>
                <c:formatCode>General</c:formatCode>
                <c:ptCount val="4"/>
                <c:pt idx="0">
                  <c:v>-0.84440000000000004</c:v>
                </c:pt>
                <c:pt idx="1">
                  <c:v>-2.0999999999999999E-3</c:v>
                </c:pt>
                <c:pt idx="2">
                  <c:v>-1.1599999999999999E-2</c:v>
                </c:pt>
                <c:pt idx="3">
                  <c:v>-2.9999999999999997E-4</c:v>
                </c:pt>
              </c:numCache>
            </c:numRef>
          </c:val>
          <c:smooth val="0"/>
          <c:extLst xmlns:c16r2="http://schemas.microsoft.com/office/drawing/2015/06/chart">
            <c:ext xmlns:c16="http://schemas.microsoft.com/office/drawing/2014/chart" uri="{C3380CC4-5D6E-409C-BE32-E72D297353CC}">
              <c16:uniqueId val="{00000003-F048-494D-8088-51EC4CCEE30D}"/>
            </c:ext>
          </c:extLst>
        </c:ser>
        <c:ser>
          <c:idx val="4"/>
          <c:order val="4"/>
          <c:tx>
            <c:strRef>
              <c:f>Sheet1!$F$1</c:f>
              <c:strCache>
                <c:ptCount val="1"/>
                <c:pt idx="0">
                  <c:v>Error[4]</c:v>
                </c:pt>
              </c:strCache>
            </c:strRef>
          </c:tx>
          <c:marker>
            <c:symbol val="none"/>
          </c:marker>
          <c:cat>
            <c:strRef>
              <c:f>Sheet1!$A$2:$A$5</c:f>
              <c:strCache>
                <c:ptCount val="4"/>
                <c:pt idx="0">
                  <c:v>Start</c:v>
                </c:pt>
                <c:pt idx="1">
                  <c:v>Epoch 1</c:v>
                </c:pt>
                <c:pt idx="2">
                  <c:v>Epoch 2</c:v>
                </c:pt>
                <c:pt idx="3">
                  <c:v>Epoch 3</c:v>
                </c:pt>
              </c:strCache>
            </c:strRef>
          </c:cat>
          <c:val>
            <c:numRef>
              <c:f>Sheet1!$F$2:$F$5</c:f>
              <c:numCache>
                <c:formatCode>General</c:formatCode>
                <c:ptCount val="4"/>
                <c:pt idx="0">
                  <c:v>-3.7400000000000003E-2</c:v>
                </c:pt>
                <c:pt idx="1">
                  <c:v>-2.0000000000000001E-4</c:v>
                </c:pt>
                <c:pt idx="2">
                  <c:v>-2.9999999999999997E-4</c:v>
                </c:pt>
                <c:pt idx="3">
                  <c:v>0</c:v>
                </c:pt>
              </c:numCache>
            </c:numRef>
          </c:val>
          <c:smooth val="0"/>
          <c:extLst xmlns:c16r2="http://schemas.microsoft.com/office/drawing/2015/06/chart">
            <c:ext xmlns:c16="http://schemas.microsoft.com/office/drawing/2014/chart" uri="{C3380CC4-5D6E-409C-BE32-E72D297353CC}">
              <c16:uniqueId val="{00000004-F048-494D-8088-51EC4CCEE30D}"/>
            </c:ext>
          </c:extLst>
        </c:ser>
        <c:ser>
          <c:idx val="5"/>
          <c:order val="5"/>
          <c:tx>
            <c:strRef>
              <c:f>Sheet1!$G$1</c:f>
              <c:strCache>
                <c:ptCount val="1"/>
                <c:pt idx="0">
                  <c:v>Error[5]</c:v>
                </c:pt>
              </c:strCache>
            </c:strRef>
          </c:tx>
          <c:marker>
            <c:symbol val="none"/>
          </c:marker>
          <c:cat>
            <c:strRef>
              <c:f>Sheet1!$A$2:$A$5</c:f>
              <c:strCache>
                <c:ptCount val="4"/>
                <c:pt idx="0">
                  <c:v>Start</c:v>
                </c:pt>
                <c:pt idx="1">
                  <c:v>Epoch 1</c:v>
                </c:pt>
                <c:pt idx="2">
                  <c:v>Epoch 2</c:v>
                </c:pt>
                <c:pt idx="3">
                  <c:v>Epoch 3</c:v>
                </c:pt>
              </c:strCache>
            </c:strRef>
          </c:cat>
          <c:val>
            <c:numRef>
              <c:f>Sheet1!$G$2:$G$5</c:f>
              <c:numCache>
                <c:formatCode>General</c:formatCode>
                <c:ptCount val="4"/>
                <c:pt idx="0">
                  <c:v>-0.98370000000000002</c:v>
                </c:pt>
                <c:pt idx="1">
                  <c:v>0.35930000000000001</c:v>
                </c:pt>
                <c:pt idx="2">
                  <c:v>4.5199999999999997E-2</c:v>
                </c:pt>
                <c:pt idx="3">
                  <c:v>-3.0099999999999998E-2</c:v>
                </c:pt>
              </c:numCache>
            </c:numRef>
          </c:val>
          <c:smooth val="0"/>
          <c:extLst xmlns:c16r2="http://schemas.microsoft.com/office/drawing/2015/06/chart">
            <c:ext xmlns:c16="http://schemas.microsoft.com/office/drawing/2014/chart" uri="{C3380CC4-5D6E-409C-BE32-E72D297353CC}">
              <c16:uniqueId val="{00000005-F048-494D-8088-51EC4CCEE30D}"/>
            </c:ext>
          </c:extLst>
        </c:ser>
        <c:ser>
          <c:idx val="6"/>
          <c:order val="6"/>
          <c:tx>
            <c:strRef>
              <c:f>Sheet1!$H$1</c:f>
              <c:strCache>
                <c:ptCount val="1"/>
                <c:pt idx="0">
                  <c:v>Error[6]</c:v>
                </c:pt>
              </c:strCache>
            </c:strRef>
          </c:tx>
          <c:marker>
            <c:symbol val="none"/>
          </c:marker>
          <c:cat>
            <c:strRef>
              <c:f>Sheet1!$A$2:$A$5</c:f>
              <c:strCache>
                <c:ptCount val="4"/>
                <c:pt idx="0">
                  <c:v>Start</c:v>
                </c:pt>
                <c:pt idx="1">
                  <c:v>Epoch 1</c:v>
                </c:pt>
                <c:pt idx="2">
                  <c:v>Epoch 2</c:v>
                </c:pt>
                <c:pt idx="3">
                  <c:v>Epoch 3</c:v>
                </c:pt>
              </c:strCache>
            </c:strRef>
          </c:cat>
          <c:val>
            <c:numRef>
              <c:f>Sheet1!$H$2:$H$5</c:f>
              <c:numCache>
                <c:formatCode>General</c:formatCode>
                <c:ptCount val="4"/>
                <c:pt idx="0">
                  <c:v>0.9496</c:v>
                </c:pt>
                <c:pt idx="1">
                  <c:v>-1E-3</c:v>
                </c:pt>
                <c:pt idx="2">
                  <c:v>-1E-4</c:v>
                </c:pt>
                <c:pt idx="3">
                  <c:v>-4.0000000000000002E-4</c:v>
                </c:pt>
              </c:numCache>
            </c:numRef>
          </c:val>
          <c:smooth val="0"/>
          <c:extLst xmlns:c16r2="http://schemas.microsoft.com/office/drawing/2015/06/chart">
            <c:ext xmlns:c16="http://schemas.microsoft.com/office/drawing/2014/chart" uri="{C3380CC4-5D6E-409C-BE32-E72D297353CC}">
              <c16:uniqueId val="{00000006-F048-494D-8088-51EC4CCEE30D}"/>
            </c:ext>
          </c:extLst>
        </c:ser>
        <c:ser>
          <c:idx val="7"/>
          <c:order val="7"/>
          <c:tx>
            <c:strRef>
              <c:f>Sheet1!$I$1</c:f>
              <c:strCache>
                <c:ptCount val="1"/>
                <c:pt idx="0">
                  <c:v>Error[7]</c:v>
                </c:pt>
              </c:strCache>
            </c:strRef>
          </c:tx>
          <c:marker>
            <c:symbol val="none"/>
          </c:marker>
          <c:cat>
            <c:strRef>
              <c:f>Sheet1!$A$2:$A$5</c:f>
              <c:strCache>
                <c:ptCount val="4"/>
                <c:pt idx="0">
                  <c:v>Start</c:v>
                </c:pt>
                <c:pt idx="1">
                  <c:v>Epoch 1</c:v>
                </c:pt>
                <c:pt idx="2">
                  <c:v>Epoch 2</c:v>
                </c:pt>
                <c:pt idx="3">
                  <c:v>Epoch 3</c:v>
                </c:pt>
              </c:strCache>
            </c:strRef>
          </c:cat>
          <c:val>
            <c:numRef>
              <c:f>Sheet1!$I$2:$I$5</c:f>
              <c:numCache>
                <c:formatCode>General</c:formatCode>
                <c:ptCount val="4"/>
                <c:pt idx="0">
                  <c:v>-0.25309999999999999</c:v>
                </c:pt>
                <c:pt idx="1">
                  <c:v>-2.3300000000000001E-2</c:v>
                </c:pt>
                <c:pt idx="2">
                  <c:v>-0.15129999999999999</c:v>
                </c:pt>
                <c:pt idx="3">
                  <c:v>-2.5000000000000001E-3</c:v>
                </c:pt>
              </c:numCache>
            </c:numRef>
          </c:val>
          <c:smooth val="0"/>
          <c:extLst xmlns:c16r2="http://schemas.microsoft.com/office/drawing/2015/06/chart">
            <c:ext xmlns:c16="http://schemas.microsoft.com/office/drawing/2014/chart" uri="{C3380CC4-5D6E-409C-BE32-E72D297353CC}">
              <c16:uniqueId val="{00000007-F048-494D-8088-51EC4CCEE30D}"/>
            </c:ext>
          </c:extLst>
        </c:ser>
        <c:ser>
          <c:idx val="8"/>
          <c:order val="8"/>
          <c:tx>
            <c:strRef>
              <c:f>Sheet1!$J$1</c:f>
              <c:strCache>
                <c:ptCount val="1"/>
                <c:pt idx="0">
                  <c:v>Error[8]</c:v>
                </c:pt>
              </c:strCache>
            </c:strRef>
          </c:tx>
          <c:marker>
            <c:symbol val="none"/>
          </c:marker>
          <c:cat>
            <c:strRef>
              <c:f>Sheet1!$A$2:$A$5</c:f>
              <c:strCache>
                <c:ptCount val="4"/>
                <c:pt idx="0">
                  <c:v>Start</c:v>
                </c:pt>
                <c:pt idx="1">
                  <c:v>Epoch 1</c:v>
                </c:pt>
                <c:pt idx="2">
                  <c:v>Epoch 2</c:v>
                </c:pt>
                <c:pt idx="3">
                  <c:v>Epoch 3</c:v>
                </c:pt>
              </c:strCache>
            </c:strRef>
          </c:cat>
          <c:val>
            <c:numRef>
              <c:f>Sheet1!$J$2:$J$5</c:f>
              <c:numCache>
                <c:formatCode>General</c:formatCode>
                <c:ptCount val="4"/>
                <c:pt idx="0">
                  <c:v>-0.15229999999999999</c:v>
                </c:pt>
                <c:pt idx="1">
                  <c:v>-8.3099999999999993E-2</c:v>
                </c:pt>
                <c:pt idx="2">
                  <c:v>-6.4999999999999997E-3</c:v>
                </c:pt>
                <c:pt idx="3">
                  <c:v>-7.0000000000000001E-3</c:v>
                </c:pt>
              </c:numCache>
            </c:numRef>
          </c:val>
          <c:smooth val="0"/>
          <c:extLst xmlns:c16r2="http://schemas.microsoft.com/office/drawing/2015/06/chart">
            <c:ext xmlns:c16="http://schemas.microsoft.com/office/drawing/2014/chart" uri="{C3380CC4-5D6E-409C-BE32-E72D297353CC}">
              <c16:uniqueId val="{00000008-F048-494D-8088-51EC4CCEE30D}"/>
            </c:ext>
          </c:extLst>
        </c:ser>
        <c:ser>
          <c:idx val="9"/>
          <c:order val="9"/>
          <c:tx>
            <c:strRef>
              <c:f>Sheet1!$K$1</c:f>
              <c:strCache>
                <c:ptCount val="1"/>
                <c:pt idx="0">
                  <c:v>Error[9]</c:v>
                </c:pt>
              </c:strCache>
            </c:strRef>
          </c:tx>
          <c:marker>
            <c:symbol val="none"/>
          </c:marker>
          <c:cat>
            <c:strRef>
              <c:f>Sheet1!$A$2:$A$5</c:f>
              <c:strCache>
                <c:ptCount val="4"/>
                <c:pt idx="0">
                  <c:v>Start</c:v>
                </c:pt>
                <c:pt idx="1">
                  <c:v>Epoch 1</c:v>
                </c:pt>
                <c:pt idx="2">
                  <c:v>Epoch 2</c:v>
                </c:pt>
                <c:pt idx="3">
                  <c:v>Epoch 3</c:v>
                </c:pt>
              </c:strCache>
            </c:strRef>
          </c:cat>
          <c:val>
            <c:numRef>
              <c:f>Sheet1!$K$2:$K$5</c:f>
              <c:numCache>
                <c:formatCode>General</c:formatCode>
                <c:ptCount val="4"/>
                <c:pt idx="0">
                  <c:v>-9.6699999999999994E-2</c:v>
                </c:pt>
                <c:pt idx="1">
                  <c:v>-0.35630000000000001</c:v>
                </c:pt>
                <c:pt idx="2">
                  <c:v>-4.9000000000000002E-2</c:v>
                </c:pt>
                <c:pt idx="3">
                  <c:v>-1.3599999999999999E-2</c:v>
                </c:pt>
              </c:numCache>
            </c:numRef>
          </c:val>
          <c:smooth val="0"/>
          <c:extLst xmlns:c16r2="http://schemas.microsoft.com/office/drawing/2015/06/chart">
            <c:ext xmlns:c16="http://schemas.microsoft.com/office/drawing/2014/chart" uri="{C3380CC4-5D6E-409C-BE32-E72D297353CC}">
              <c16:uniqueId val="{00000009-F048-494D-8088-51EC4CCEE30D}"/>
            </c:ext>
          </c:extLst>
        </c:ser>
        <c:dLbls>
          <c:showLegendKey val="0"/>
          <c:showVal val="0"/>
          <c:showCatName val="0"/>
          <c:showSerName val="0"/>
          <c:showPercent val="0"/>
          <c:showBubbleSize val="0"/>
        </c:dLbls>
        <c:marker val="1"/>
        <c:smooth val="0"/>
        <c:axId val="300491264"/>
        <c:axId val="171752768"/>
      </c:lineChart>
      <c:catAx>
        <c:axId val="300491264"/>
        <c:scaling>
          <c:orientation val="minMax"/>
        </c:scaling>
        <c:delete val="1"/>
        <c:axPos val="b"/>
        <c:numFmt formatCode="General" sourceLinked="0"/>
        <c:majorTickMark val="out"/>
        <c:minorTickMark val="none"/>
        <c:tickLblPos val="nextTo"/>
        <c:crossAx val="171752768"/>
        <c:crosses val="autoZero"/>
        <c:auto val="1"/>
        <c:lblAlgn val="ctr"/>
        <c:lblOffset val="100"/>
        <c:noMultiLvlLbl val="0"/>
      </c:catAx>
      <c:valAx>
        <c:axId val="171752768"/>
        <c:scaling>
          <c:orientation val="minMax"/>
          <c:max val="1"/>
          <c:min val="-1"/>
        </c:scaling>
        <c:delete val="0"/>
        <c:axPos val="l"/>
        <c:majorGridlines/>
        <c:numFmt formatCode="General" sourceLinked="1"/>
        <c:majorTickMark val="out"/>
        <c:minorTickMark val="none"/>
        <c:tickLblPos val="nextTo"/>
        <c:crossAx val="300491264"/>
        <c:crosses val="autoZero"/>
        <c:crossBetween val="between"/>
      </c:valAx>
      <c:spPr>
        <a:noFill/>
        <a:ln w="25400">
          <a:noFill/>
        </a:ln>
      </c:spPr>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Зависност тачности нм од броја понављања процеса учења</c:v>
                </c:pt>
              </c:strCache>
            </c:strRef>
          </c:tx>
          <c:marker>
            <c:symbol val="none"/>
          </c:marker>
          <c:cat>
            <c:strRef>
              <c:f>Sheet1!$A$2:$A$5</c:f>
              <c:strCache>
                <c:ptCount val="4"/>
                <c:pt idx="0">
                  <c:v>Start</c:v>
                </c:pt>
                <c:pt idx="1">
                  <c:v>Epoch 1</c:v>
                </c:pt>
                <c:pt idx="2">
                  <c:v>Epoch 2</c:v>
                </c:pt>
                <c:pt idx="3">
                  <c:v>Epoch 3</c:v>
                </c:pt>
              </c:strCache>
            </c:strRef>
          </c:cat>
          <c:val>
            <c:numRef>
              <c:f>Sheet1!$B$2:$B$5</c:f>
              <c:numCache>
                <c:formatCode>General</c:formatCode>
                <c:ptCount val="4"/>
                <c:pt idx="0">
                  <c:v>0</c:v>
                </c:pt>
                <c:pt idx="1">
                  <c:v>80.61</c:v>
                </c:pt>
                <c:pt idx="2">
                  <c:v>82.06</c:v>
                </c:pt>
                <c:pt idx="3">
                  <c:v>83.09</c:v>
                </c:pt>
              </c:numCache>
            </c:numRef>
          </c:val>
          <c:smooth val="0"/>
          <c:extLst xmlns:c16r2="http://schemas.microsoft.com/office/drawing/2015/06/chart">
            <c:ext xmlns:c16="http://schemas.microsoft.com/office/drawing/2014/chart" uri="{C3380CC4-5D6E-409C-BE32-E72D297353CC}">
              <c16:uniqueId val="{00000000-6816-41F2-94AA-A6195FC859B0}"/>
            </c:ext>
          </c:extLst>
        </c:ser>
        <c:dLbls>
          <c:showLegendKey val="0"/>
          <c:showVal val="0"/>
          <c:showCatName val="0"/>
          <c:showSerName val="0"/>
          <c:showPercent val="0"/>
          <c:showBubbleSize val="0"/>
        </c:dLbls>
        <c:marker val="1"/>
        <c:smooth val="0"/>
        <c:axId val="237853696"/>
        <c:axId val="175362560"/>
      </c:lineChart>
      <c:catAx>
        <c:axId val="237853696"/>
        <c:scaling>
          <c:orientation val="minMax"/>
        </c:scaling>
        <c:delete val="0"/>
        <c:axPos val="b"/>
        <c:numFmt formatCode="General" sourceLinked="0"/>
        <c:majorTickMark val="out"/>
        <c:minorTickMark val="none"/>
        <c:tickLblPos val="nextTo"/>
        <c:crossAx val="175362560"/>
        <c:crosses val="autoZero"/>
        <c:auto val="1"/>
        <c:lblAlgn val="ctr"/>
        <c:lblOffset val="100"/>
        <c:noMultiLvlLbl val="0"/>
      </c:catAx>
      <c:valAx>
        <c:axId val="175362560"/>
        <c:scaling>
          <c:orientation val="minMax"/>
        </c:scaling>
        <c:delete val="0"/>
        <c:axPos val="l"/>
        <c:majorGridlines/>
        <c:numFmt formatCode="General" sourceLinked="1"/>
        <c:majorTickMark val="out"/>
        <c:minorTickMark val="none"/>
        <c:tickLblPos val="nextTo"/>
        <c:crossAx val="23785369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0.01</c:v>
                </c:pt>
              </c:strCache>
            </c:strRef>
          </c:tx>
          <c:marker>
            <c:symbol val="none"/>
          </c:marker>
          <c:cat>
            <c:strRef>
              <c:f>Sheet1!$A$2:$A$5</c:f>
              <c:strCache>
                <c:ptCount val="4"/>
                <c:pt idx="0">
                  <c:v>Start</c:v>
                </c:pt>
                <c:pt idx="1">
                  <c:v>Epoch 1</c:v>
                </c:pt>
                <c:pt idx="2">
                  <c:v>Epoch 2</c:v>
                </c:pt>
                <c:pt idx="3">
                  <c:v>Epoch 3</c:v>
                </c:pt>
              </c:strCache>
            </c:strRef>
          </c:cat>
          <c:val>
            <c:numRef>
              <c:f>Sheet1!$B$2:$B$5</c:f>
              <c:numCache>
                <c:formatCode>General</c:formatCode>
                <c:ptCount val="4"/>
                <c:pt idx="0">
                  <c:v>10.029999999999999</c:v>
                </c:pt>
                <c:pt idx="1">
                  <c:v>68.75</c:v>
                </c:pt>
                <c:pt idx="2">
                  <c:v>73.37</c:v>
                </c:pt>
                <c:pt idx="3">
                  <c:v>76.3</c:v>
                </c:pt>
              </c:numCache>
            </c:numRef>
          </c:val>
          <c:smooth val="0"/>
          <c:extLst xmlns:c16r2="http://schemas.microsoft.com/office/drawing/2015/06/chart">
            <c:ext xmlns:c16="http://schemas.microsoft.com/office/drawing/2014/chart" uri="{C3380CC4-5D6E-409C-BE32-E72D297353CC}">
              <c16:uniqueId val="{00000000-865E-40C4-B845-0516730D256E}"/>
            </c:ext>
          </c:extLst>
        </c:ser>
        <c:ser>
          <c:idx val="1"/>
          <c:order val="1"/>
          <c:tx>
            <c:strRef>
              <c:f>Sheet1!$C$1</c:f>
              <c:strCache>
                <c:ptCount val="1"/>
                <c:pt idx="0">
                  <c:v>0.1</c:v>
                </c:pt>
              </c:strCache>
            </c:strRef>
          </c:tx>
          <c:marker>
            <c:symbol val="none"/>
          </c:marker>
          <c:cat>
            <c:strRef>
              <c:f>Sheet1!$A$2:$A$5</c:f>
              <c:strCache>
                <c:ptCount val="4"/>
                <c:pt idx="0">
                  <c:v>Start</c:v>
                </c:pt>
                <c:pt idx="1">
                  <c:v>Epoch 1</c:v>
                </c:pt>
                <c:pt idx="2">
                  <c:v>Epoch 2</c:v>
                </c:pt>
                <c:pt idx="3">
                  <c:v>Epoch 3</c:v>
                </c:pt>
              </c:strCache>
            </c:strRef>
          </c:cat>
          <c:val>
            <c:numRef>
              <c:f>Sheet1!$C$2:$C$5</c:f>
              <c:numCache>
                <c:formatCode>General</c:formatCode>
                <c:ptCount val="4"/>
                <c:pt idx="0">
                  <c:v>10.94</c:v>
                </c:pt>
                <c:pt idx="1">
                  <c:v>78.39</c:v>
                </c:pt>
                <c:pt idx="2">
                  <c:v>80.209999999999994</c:v>
                </c:pt>
                <c:pt idx="3">
                  <c:v>81.540000000000006</c:v>
                </c:pt>
              </c:numCache>
            </c:numRef>
          </c:val>
          <c:smooth val="0"/>
          <c:extLst xmlns:c16r2="http://schemas.microsoft.com/office/drawing/2015/06/chart">
            <c:ext xmlns:c16="http://schemas.microsoft.com/office/drawing/2014/chart" uri="{C3380CC4-5D6E-409C-BE32-E72D297353CC}">
              <c16:uniqueId val="{00000001-865E-40C4-B845-0516730D256E}"/>
            </c:ext>
          </c:extLst>
        </c:ser>
        <c:ser>
          <c:idx val="2"/>
          <c:order val="2"/>
          <c:tx>
            <c:strRef>
              <c:f>Sheet1!$D$1</c:f>
              <c:strCache>
                <c:ptCount val="1"/>
                <c:pt idx="0">
                  <c:v>0.5</c:v>
                </c:pt>
              </c:strCache>
            </c:strRef>
          </c:tx>
          <c:marker>
            <c:symbol val="none"/>
          </c:marker>
          <c:cat>
            <c:strRef>
              <c:f>Sheet1!$A$2:$A$5</c:f>
              <c:strCache>
                <c:ptCount val="4"/>
                <c:pt idx="0">
                  <c:v>Start</c:v>
                </c:pt>
                <c:pt idx="1">
                  <c:v>Epoch 1</c:v>
                </c:pt>
                <c:pt idx="2">
                  <c:v>Epoch 2</c:v>
                </c:pt>
                <c:pt idx="3">
                  <c:v>Epoch 3</c:v>
                </c:pt>
              </c:strCache>
            </c:strRef>
          </c:cat>
          <c:val>
            <c:numRef>
              <c:f>Sheet1!$D$2:$D$5</c:f>
              <c:numCache>
                <c:formatCode>General</c:formatCode>
                <c:ptCount val="4"/>
                <c:pt idx="0">
                  <c:v>7.89</c:v>
                </c:pt>
                <c:pt idx="1">
                  <c:v>74.150000000000006</c:v>
                </c:pt>
                <c:pt idx="2">
                  <c:v>74.510000000000005</c:v>
                </c:pt>
                <c:pt idx="3">
                  <c:v>74.83</c:v>
                </c:pt>
              </c:numCache>
            </c:numRef>
          </c:val>
          <c:smooth val="0"/>
          <c:extLst xmlns:c16r2="http://schemas.microsoft.com/office/drawing/2015/06/chart">
            <c:ext xmlns:c16="http://schemas.microsoft.com/office/drawing/2014/chart" uri="{C3380CC4-5D6E-409C-BE32-E72D297353CC}">
              <c16:uniqueId val="{00000002-865E-40C4-B845-0516730D256E}"/>
            </c:ext>
          </c:extLst>
        </c:ser>
        <c:dLbls>
          <c:showLegendKey val="0"/>
          <c:showVal val="0"/>
          <c:showCatName val="0"/>
          <c:showSerName val="0"/>
          <c:showPercent val="0"/>
          <c:showBubbleSize val="0"/>
        </c:dLbls>
        <c:marker val="1"/>
        <c:smooth val="0"/>
        <c:axId val="242828288"/>
        <c:axId val="175364288"/>
      </c:lineChart>
      <c:catAx>
        <c:axId val="242828288"/>
        <c:scaling>
          <c:orientation val="minMax"/>
        </c:scaling>
        <c:delete val="0"/>
        <c:axPos val="b"/>
        <c:numFmt formatCode="General" sourceLinked="0"/>
        <c:majorTickMark val="out"/>
        <c:minorTickMark val="none"/>
        <c:tickLblPos val="nextTo"/>
        <c:crossAx val="175364288"/>
        <c:crosses val="autoZero"/>
        <c:auto val="1"/>
        <c:lblAlgn val="ctr"/>
        <c:lblOffset val="100"/>
        <c:noMultiLvlLbl val="0"/>
      </c:catAx>
      <c:valAx>
        <c:axId val="175364288"/>
        <c:scaling>
          <c:orientation val="minMax"/>
        </c:scaling>
        <c:delete val="0"/>
        <c:axPos val="l"/>
        <c:majorGridlines/>
        <c:numFmt formatCode="General" sourceLinked="1"/>
        <c:majorTickMark val="out"/>
        <c:minorTickMark val="none"/>
        <c:tickLblPos val="nextTo"/>
        <c:crossAx val="24282828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r-Cyrl-RS"/>
              <a:t>Прецизност нм у зависности од количине података</a:t>
            </a:r>
            <a:endParaRPr lang="sr-Latn-RS"/>
          </a:p>
        </c:rich>
      </c:tx>
      <c:overlay val="0"/>
    </c:title>
    <c:autoTitleDeleted val="0"/>
    <c:plotArea>
      <c:layout/>
      <c:lineChart>
        <c:grouping val="standard"/>
        <c:varyColors val="0"/>
        <c:ser>
          <c:idx val="0"/>
          <c:order val="0"/>
          <c:tx>
            <c:strRef>
              <c:f>Sheet1!$B$1</c:f>
              <c:strCache>
                <c:ptCount val="1"/>
                <c:pt idx="0">
                  <c:v>100</c:v>
                </c:pt>
              </c:strCache>
            </c:strRef>
          </c:tx>
          <c:marker>
            <c:symbol val="none"/>
          </c:marker>
          <c:cat>
            <c:strRef>
              <c:f>Sheet1!$A$2:$A$5</c:f>
              <c:strCache>
                <c:ptCount val="4"/>
                <c:pt idx="0">
                  <c:v>0</c:v>
                </c:pt>
                <c:pt idx="1">
                  <c:v>Epoch 1</c:v>
                </c:pt>
                <c:pt idx="2">
                  <c:v>Epoch 2</c:v>
                </c:pt>
                <c:pt idx="3">
                  <c:v>Epoch 3</c:v>
                </c:pt>
              </c:strCache>
            </c:strRef>
          </c:cat>
          <c:val>
            <c:numRef>
              <c:f>Sheet1!$B$2:$B$5</c:f>
              <c:numCache>
                <c:formatCode>General</c:formatCode>
                <c:ptCount val="4"/>
                <c:pt idx="0">
                  <c:v>10</c:v>
                </c:pt>
                <c:pt idx="1">
                  <c:v>47.5</c:v>
                </c:pt>
                <c:pt idx="2">
                  <c:v>54.5</c:v>
                </c:pt>
                <c:pt idx="3">
                  <c:v>54</c:v>
                </c:pt>
              </c:numCache>
            </c:numRef>
          </c:val>
          <c:smooth val="0"/>
          <c:extLst xmlns:c16r2="http://schemas.microsoft.com/office/drawing/2015/06/chart">
            <c:ext xmlns:c16="http://schemas.microsoft.com/office/drawing/2014/chart" uri="{C3380CC4-5D6E-409C-BE32-E72D297353CC}">
              <c16:uniqueId val="{00000000-3D41-429C-BE1C-EF876457BFD7}"/>
            </c:ext>
          </c:extLst>
        </c:ser>
        <c:ser>
          <c:idx val="1"/>
          <c:order val="1"/>
          <c:tx>
            <c:strRef>
              <c:f>Sheet1!$C$1</c:f>
              <c:strCache>
                <c:ptCount val="1"/>
                <c:pt idx="0">
                  <c:v>500</c:v>
                </c:pt>
              </c:strCache>
            </c:strRef>
          </c:tx>
          <c:marker>
            <c:symbol val="none"/>
          </c:marker>
          <c:cat>
            <c:strRef>
              <c:f>Sheet1!$A$2:$A$5</c:f>
              <c:strCache>
                <c:ptCount val="4"/>
                <c:pt idx="0">
                  <c:v>0</c:v>
                </c:pt>
                <c:pt idx="1">
                  <c:v>Epoch 1</c:v>
                </c:pt>
                <c:pt idx="2">
                  <c:v>Epoch 2</c:v>
                </c:pt>
                <c:pt idx="3">
                  <c:v>Epoch 3</c:v>
                </c:pt>
              </c:strCache>
            </c:strRef>
          </c:cat>
          <c:val>
            <c:numRef>
              <c:f>Sheet1!$C$2:$C$5</c:f>
              <c:numCache>
                <c:formatCode>General</c:formatCode>
                <c:ptCount val="4"/>
                <c:pt idx="0">
                  <c:v>11</c:v>
                </c:pt>
                <c:pt idx="1">
                  <c:v>61.6</c:v>
                </c:pt>
                <c:pt idx="2">
                  <c:v>68.7</c:v>
                </c:pt>
                <c:pt idx="3">
                  <c:v>70.5</c:v>
                </c:pt>
              </c:numCache>
            </c:numRef>
          </c:val>
          <c:smooth val="0"/>
          <c:extLst xmlns:c16r2="http://schemas.microsoft.com/office/drawing/2015/06/chart">
            <c:ext xmlns:c16="http://schemas.microsoft.com/office/drawing/2014/chart" uri="{C3380CC4-5D6E-409C-BE32-E72D297353CC}">
              <c16:uniqueId val="{00000001-3D41-429C-BE1C-EF876457BFD7}"/>
            </c:ext>
          </c:extLst>
        </c:ser>
        <c:ser>
          <c:idx val="2"/>
          <c:order val="2"/>
          <c:tx>
            <c:strRef>
              <c:f>Sheet1!$D$1</c:f>
              <c:strCache>
                <c:ptCount val="1"/>
                <c:pt idx="0">
                  <c:v>1000</c:v>
                </c:pt>
              </c:strCache>
            </c:strRef>
          </c:tx>
          <c:marker>
            <c:symbol val="none"/>
          </c:marker>
          <c:cat>
            <c:strRef>
              <c:f>Sheet1!$A$2:$A$5</c:f>
              <c:strCache>
                <c:ptCount val="4"/>
                <c:pt idx="0">
                  <c:v>0</c:v>
                </c:pt>
                <c:pt idx="1">
                  <c:v>Epoch 1</c:v>
                </c:pt>
                <c:pt idx="2">
                  <c:v>Epoch 2</c:v>
                </c:pt>
                <c:pt idx="3">
                  <c:v>Epoch 3</c:v>
                </c:pt>
              </c:strCache>
            </c:strRef>
          </c:cat>
          <c:val>
            <c:numRef>
              <c:f>Sheet1!$D$2:$D$5</c:f>
              <c:numCache>
                <c:formatCode>General</c:formatCode>
                <c:ptCount val="4"/>
                <c:pt idx="0">
                  <c:v>11.35</c:v>
                </c:pt>
                <c:pt idx="1">
                  <c:v>70.650000000000006</c:v>
                </c:pt>
                <c:pt idx="2">
                  <c:v>73.150000000000006</c:v>
                </c:pt>
                <c:pt idx="3">
                  <c:v>75</c:v>
                </c:pt>
              </c:numCache>
            </c:numRef>
          </c:val>
          <c:smooth val="0"/>
          <c:extLst xmlns:c16r2="http://schemas.microsoft.com/office/drawing/2015/06/chart">
            <c:ext xmlns:c16="http://schemas.microsoft.com/office/drawing/2014/chart" uri="{C3380CC4-5D6E-409C-BE32-E72D297353CC}">
              <c16:uniqueId val="{00000002-3D41-429C-BE1C-EF876457BFD7}"/>
            </c:ext>
          </c:extLst>
        </c:ser>
        <c:ser>
          <c:idx val="3"/>
          <c:order val="3"/>
          <c:tx>
            <c:strRef>
              <c:f>Sheet1!$E$1</c:f>
              <c:strCache>
                <c:ptCount val="1"/>
                <c:pt idx="0">
                  <c:v>5000</c:v>
                </c:pt>
              </c:strCache>
            </c:strRef>
          </c:tx>
          <c:marker>
            <c:symbol val="none"/>
          </c:marker>
          <c:cat>
            <c:strRef>
              <c:f>Sheet1!$A$2:$A$5</c:f>
              <c:strCache>
                <c:ptCount val="4"/>
                <c:pt idx="0">
                  <c:v>0</c:v>
                </c:pt>
                <c:pt idx="1">
                  <c:v>Epoch 1</c:v>
                </c:pt>
                <c:pt idx="2">
                  <c:v>Epoch 2</c:v>
                </c:pt>
                <c:pt idx="3">
                  <c:v>Epoch 3</c:v>
                </c:pt>
              </c:strCache>
            </c:strRef>
          </c:cat>
          <c:val>
            <c:numRef>
              <c:f>Sheet1!$E$2:$E$5</c:f>
              <c:numCache>
                <c:formatCode>General</c:formatCode>
                <c:ptCount val="4"/>
                <c:pt idx="0">
                  <c:v>11.49</c:v>
                </c:pt>
                <c:pt idx="1">
                  <c:v>78.67</c:v>
                </c:pt>
                <c:pt idx="2">
                  <c:v>81.23</c:v>
                </c:pt>
                <c:pt idx="3">
                  <c:v>82.39</c:v>
                </c:pt>
              </c:numCache>
            </c:numRef>
          </c:val>
          <c:smooth val="0"/>
          <c:extLst xmlns:c16r2="http://schemas.microsoft.com/office/drawing/2015/06/chart">
            <c:ext xmlns:c16="http://schemas.microsoft.com/office/drawing/2014/chart" uri="{C3380CC4-5D6E-409C-BE32-E72D297353CC}">
              <c16:uniqueId val="{00000003-3D41-429C-BE1C-EF876457BFD7}"/>
            </c:ext>
          </c:extLst>
        </c:ser>
        <c:ser>
          <c:idx val="4"/>
          <c:order val="4"/>
          <c:tx>
            <c:strRef>
              <c:f>Sheet1!$F$1</c:f>
              <c:strCache>
                <c:ptCount val="1"/>
                <c:pt idx="0">
                  <c:v>10000</c:v>
                </c:pt>
              </c:strCache>
            </c:strRef>
          </c:tx>
          <c:marker>
            <c:symbol val="none"/>
          </c:marker>
          <c:cat>
            <c:strRef>
              <c:f>Sheet1!$A$2:$A$5</c:f>
              <c:strCache>
                <c:ptCount val="4"/>
                <c:pt idx="0">
                  <c:v>0</c:v>
                </c:pt>
                <c:pt idx="1">
                  <c:v>Epoch 1</c:v>
                </c:pt>
                <c:pt idx="2">
                  <c:v>Epoch 2</c:v>
                </c:pt>
                <c:pt idx="3">
                  <c:v>Epoch 3</c:v>
                </c:pt>
              </c:strCache>
            </c:strRef>
          </c:cat>
          <c:val>
            <c:numRef>
              <c:f>Sheet1!$F$2:$F$5</c:f>
              <c:numCache>
                <c:formatCode>General</c:formatCode>
                <c:ptCount val="4"/>
                <c:pt idx="0">
                  <c:v>10.33</c:v>
                </c:pt>
                <c:pt idx="1">
                  <c:v>80.39</c:v>
                </c:pt>
                <c:pt idx="2">
                  <c:v>81.849999999999994</c:v>
                </c:pt>
                <c:pt idx="3">
                  <c:v>82.36</c:v>
                </c:pt>
              </c:numCache>
            </c:numRef>
          </c:val>
          <c:smooth val="0"/>
          <c:extLst xmlns:c16r2="http://schemas.microsoft.com/office/drawing/2015/06/chart">
            <c:ext xmlns:c16="http://schemas.microsoft.com/office/drawing/2014/chart" uri="{C3380CC4-5D6E-409C-BE32-E72D297353CC}">
              <c16:uniqueId val="{00000004-3D41-429C-BE1C-EF876457BFD7}"/>
            </c:ext>
          </c:extLst>
        </c:ser>
        <c:dLbls>
          <c:showLegendKey val="0"/>
          <c:showVal val="0"/>
          <c:showCatName val="0"/>
          <c:showSerName val="0"/>
          <c:showPercent val="0"/>
          <c:showBubbleSize val="0"/>
        </c:dLbls>
        <c:marker val="1"/>
        <c:smooth val="0"/>
        <c:axId val="241002496"/>
        <c:axId val="183959552"/>
      </c:lineChart>
      <c:catAx>
        <c:axId val="241002496"/>
        <c:scaling>
          <c:orientation val="minMax"/>
        </c:scaling>
        <c:delete val="0"/>
        <c:axPos val="b"/>
        <c:numFmt formatCode="General" sourceLinked="0"/>
        <c:majorTickMark val="out"/>
        <c:minorTickMark val="none"/>
        <c:tickLblPos val="nextTo"/>
        <c:crossAx val="183959552"/>
        <c:crosses val="autoZero"/>
        <c:auto val="1"/>
        <c:lblAlgn val="ctr"/>
        <c:lblOffset val="100"/>
        <c:noMultiLvlLbl val="0"/>
      </c:catAx>
      <c:valAx>
        <c:axId val="183959552"/>
        <c:scaling>
          <c:orientation val="minMax"/>
        </c:scaling>
        <c:delete val="0"/>
        <c:axPos val="l"/>
        <c:majorGridlines/>
        <c:numFmt formatCode="General" sourceLinked="1"/>
        <c:majorTickMark val="out"/>
        <c:minorTickMark val="none"/>
        <c:tickLblPos val="nextTo"/>
        <c:crossAx val="24100249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822585992540407"/>
          <c:y val="5.664550859713964E-2"/>
          <c:w val="0.55610205122463963"/>
          <c:h val="0.81553993250843648"/>
        </c:manualLayout>
      </c:layout>
      <c:barChart>
        <c:barDir val="col"/>
        <c:grouping val="clustered"/>
        <c:varyColors val="0"/>
        <c:ser>
          <c:idx val="0"/>
          <c:order val="0"/>
          <c:tx>
            <c:strRef>
              <c:f>Sheet1!$B$1</c:f>
              <c:strCache>
                <c:ptCount val="1"/>
                <c:pt idx="0">
                  <c:v>Количина података</c:v>
                </c:pt>
              </c:strCache>
            </c:strRef>
          </c:tx>
          <c:invertIfNegative val="0"/>
          <c:cat>
            <c:numRef>
              <c:f>Sheet1!$A$2:$A$6</c:f>
              <c:numCache>
                <c:formatCode>General</c:formatCode>
                <c:ptCount val="5"/>
                <c:pt idx="0">
                  <c:v>100</c:v>
                </c:pt>
                <c:pt idx="1">
                  <c:v>500</c:v>
                </c:pt>
                <c:pt idx="2">
                  <c:v>1000</c:v>
                </c:pt>
                <c:pt idx="3">
                  <c:v>5000</c:v>
                </c:pt>
                <c:pt idx="4">
                  <c:v>10000</c:v>
                </c:pt>
              </c:numCache>
            </c:numRef>
          </c:cat>
          <c:val>
            <c:numRef>
              <c:f>Sheet1!$B$2:$B$6</c:f>
              <c:numCache>
                <c:formatCode>General</c:formatCode>
                <c:ptCount val="5"/>
                <c:pt idx="0">
                  <c:v>100</c:v>
                </c:pt>
                <c:pt idx="1">
                  <c:v>500</c:v>
                </c:pt>
                <c:pt idx="2">
                  <c:v>1000</c:v>
                </c:pt>
                <c:pt idx="3">
                  <c:v>5000</c:v>
                </c:pt>
                <c:pt idx="4">
                  <c:v>10000</c:v>
                </c:pt>
              </c:numCache>
            </c:numRef>
          </c:val>
          <c:extLst xmlns:c16r2="http://schemas.microsoft.com/office/drawing/2015/06/chart">
            <c:ext xmlns:c16="http://schemas.microsoft.com/office/drawing/2014/chart" uri="{C3380CC4-5D6E-409C-BE32-E72D297353CC}">
              <c16:uniqueId val="{00000000-572A-442C-A235-8399759820A8}"/>
            </c:ext>
          </c:extLst>
        </c:ser>
        <c:ser>
          <c:idx val="1"/>
          <c:order val="1"/>
          <c:tx>
            <c:strRef>
              <c:f>Sheet1!$C$1</c:f>
              <c:strCache>
                <c:ptCount val="1"/>
                <c:pt idx="0">
                  <c:v>Време тренирања (у стотим деловима секунде)</c:v>
                </c:pt>
              </c:strCache>
            </c:strRef>
          </c:tx>
          <c:invertIfNegative val="0"/>
          <c:cat>
            <c:numRef>
              <c:f>Sheet1!$A$2:$A$6</c:f>
              <c:numCache>
                <c:formatCode>General</c:formatCode>
                <c:ptCount val="5"/>
                <c:pt idx="0">
                  <c:v>100</c:v>
                </c:pt>
                <c:pt idx="1">
                  <c:v>500</c:v>
                </c:pt>
                <c:pt idx="2">
                  <c:v>1000</c:v>
                </c:pt>
                <c:pt idx="3">
                  <c:v>5000</c:v>
                </c:pt>
                <c:pt idx="4">
                  <c:v>10000</c:v>
                </c:pt>
              </c:numCache>
            </c:numRef>
          </c:cat>
          <c:val>
            <c:numRef>
              <c:f>Sheet1!$C$2:$C$6</c:f>
              <c:numCache>
                <c:formatCode>General</c:formatCode>
                <c:ptCount val="5"/>
                <c:pt idx="0">
                  <c:v>180</c:v>
                </c:pt>
                <c:pt idx="1">
                  <c:v>960</c:v>
                </c:pt>
                <c:pt idx="2">
                  <c:v>1850</c:v>
                </c:pt>
                <c:pt idx="3">
                  <c:v>9770</c:v>
                </c:pt>
                <c:pt idx="4">
                  <c:v>19765</c:v>
                </c:pt>
              </c:numCache>
            </c:numRef>
          </c:val>
          <c:extLst xmlns:c16r2="http://schemas.microsoft.com/office/drawing/2015/06/chart">
            <c:ext xmlns:c16="http://schemas.microsoft.com/office/drawing/2014/chart" uri="{C3380CC4-5D6E-409C-BE32-E72D297353CC}">
              <c16:uniqueId val="{00000001-572A-442C-A235-8399759820A8}"/>
            </c:ext>
          </c:extLst>
        </c:ser>
        <c:dLbls>
          <c:showLegendKey val="0"/>
          <c:showVal val="0"/>
          <c:showCatName val="0"/>
          <c:showSerName val="0"/>
          <c:showPercent val="0"/>
          <c:showBubbleSize val="0"/>
        </c:dLbls>
        <c:gapWidth val="150"/>
        <c:axId val="241001472"/>
        <c:axId val="288342592"/>
      </c:barChart>
      <c:catAx>
        <c:axId val="241001472"/>
        <c:scaling>
          <c:orientation val="minMax"/>
        </c:scaling>
        <c:delete val="0"/>
        <c:axPos val="b"/>
        <c:numFmt formatCode="General" sourceLinked="1"/>
        <c:majorTickMark val="out"/>
        <c:minorTickMark val="none"/>
        <c:tickLblPos val="nextTo"/>
        <c:crossAx val="288342592"/>
        <c:crosses val="autoZero"/>
        <c:auto val="1"/>
        <c:lblAlgn val="ctr"/>
        <c:lblOffset val="100"/>
        <c:noMultiLvlLbl val="0"/>
      </c:catAx>
      <c:valAx>
        <c:axId val="288342592"/>
        <c:scaling>
          <c:orientation val="minMax"/>
        </c:scaling>
        <c:delete val="0"/>
        <c:axPos val="l"/>
        <c:majorGridlines/>
        <c:numFmt formatCode="General" sourceLinked="1"/>
        <c:majorTickMark val="out"/>
        <c:minorTickMark val="none"/>
        <c:tickLblPos val="nextTo"/>
        <c:crossAx val="241001472"/>
        <c:crosses val="autoZero"/>
        <c:crossBetween val="between"/>
      </c:valAx>
    </c:plotArea>
    <c:legend>
      <c:legendPos val="r"/>
      <c:layout>
        <c:manualLayout>
          <c:xMode val="edge"/>
          <c:yMode val="edge"/>
          <c:x val="0.69299921633018624"/>
          <c:y val="0.14835081140298317"/>
          <c:w val="0.29123124740986323"/>
          <c:h val="0.66555037763136737"/>
        </c:manualLayout>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1</c:v>
                </c:pt>
              </c:strCache>
            </c:strRef>
          </c:tx>
          <c:marker>
            <c:symbol val="none"/>
          </c:marker>
          <c:cat>
            <c:strRef>
              <c:f>Sheet1!$A$2:$A$3</c:f>
              <c:strCache>
                <c:ptCount val="2"/>
                <c:pt idx="0">
                  <c:v>0</c:v>
                </c:pt>
                <c:pt idx="1">
                  <c:v>Epoch 1</c:v>
                </c:pt>
              </c:strCache>
            </c:strRef>
          </c:cat>
          <c:val>
            <c:numRef>
              <c:f>Sheet1!$B$2:$B$3</c:f>
              <c:numCache>
                <c:formatCode>General</c:formatCode>
                <c:ptCount val="2"/>
                <c:pt idx="0">
                  <c:v>10.32</c:v>
                </c:pt>
                <c:pt idx="1">
                  <c:v>18.88</c:v>
                </c:pt>
              </c:numCache>
            </c:numRef>
          </c:val>
          <c:smooth val="0"/>
          <c:extLst xmlns:c16r2="http://schemas.microsoft.com/office/drawing/2015/06/chart">
            <c:ext xmlns:c16="http://schemas.microsoft.com/office/drawing/2014/chart" uri="{C3380CC4-5D6E-409C-BE32-E72D297353CC}">
              <c16:uniqueId val="{00000000-1E87-4FB7-9379-DC5AA319A9BC}"/>
            </c:ext>
          </c:extLst>
        </c:ser>
        <c:ser>
          <c:idx val="1"/>
          <c:order val="1"/>
          <c:tx>
            <c:strRef>
              <c:f>Sheet1!$C$1</c:f>
              <c:strCache>
                <c:ptCount val="1"/>
                <c:pt idx="0">
                  <c:v>2</c:v>
                </c:pt>
              </c:strCache>
            </c:strRef>
          </c:tx>
          <c:marker>
            <c:symbol val="none"/>
          </c:marker>
          <c:cat>
            <c:strRef>
              <c:f>Sheet1!$A$2:$A$3</c:f>
              <c:strCache>
                <c:ptCount val="2"/>
                <c:pt idx="0">
                  <c:v>0</c:v>
                </c:pt>
                <c:pt idx="1">
                  <c:v>Epoch 1</c:v>
                </c:pt>
              </c:strCache>
            </c:strRef>
          </c:cat>
          <c:val>
            <c:numRef>
              <c:f>Sheet1!$C$2:$C$3</c:f>
              <c:numCache>
                <c:formatCode>General</c:formatCode>
                <c:ptCount val="2"/>
                <c:pt idx="0">
                  <c:v>8.44</c:v>
                </c:pt>
                <c:pt idx="1">
                  <c:v>29.51</c:v>
                </c:pt>
              </c:numCache>
            </c:numRef>
          </c:val>
          <c:smooth val="0"/>
          <c:extLst xmlns:c16r2="http://schemas.microsoft.com/office/drawing/2015/06/chart">
            <c:ext xmlns:c16="http://schemas.microsoft.com/office/drawing/2014/chart" uri="{C3380CC4-5D6E-409C-BE32-E72D297353CC}">
              <c16:uniqueId val="{00000001-1E87-4FB7-9379-DC5AA319A9BC}"/>
            </c:ext>
          </c:extLst>
        </c:ser>
        <c:ser>
          <c:idx val="2"/>
          <c:order val="2"/>
          <c:tx>
            <c:strRef>
              <c:f>Sheet1!$D$1</c:f>
              <c:strCache>
                <c:ptCount val="1"/>
                <c:pt idx="0">
                  <c:v>5</c:v>
                </c:pt>
              </c:strCache>
            </c:strRef>
          </c:tx>
          <c:marker>
            <c:symbol val="none"/>
          </c:marker>
          <c:cat>
            <c:strRef>
              <c:f>Sheet1!$A$2:$A$3</c:f>
              <c:strCache>
                <c:ptCount val="2"/>
                <c:pt idx="0">
                  <c:v>0</c:v>
                </c:pt>
                <c:pt idx="1">
                  <c:v>Epoch 1</c:v>
                </c:pt>
              </c:strCache>
            </c:strRef>
          </c:cat>
          <c:val>
            <c:numRef>
              <c:f>Sheet1!$D$2:$D$3</c:f>
              <c:numCache>
                <c:formatCode>General</c:formatCode>
                <c:ptCount val="2"/>
                <c:pt idx="0">
                  <c:v>8.98</c:v>
                </c:pt>
                <c:pt idx="1">
                  <c:v>42.92</c:v>
                </c:pt>
              </c:numCache>
            </c:numRef>
          </c:val>
          <c:smooth val="0"/>
          <c:extLst xmlns:c16r2="http://schemas.microsoft.com/office/drawing/2015/06/chart">
            <c:ext xmlns:c16="http://schemas.microsoft.com/office/drawing/2014/chart" uri="{C3380CC4-5D6E-409C-BE32-E72D297353CC}">
              <c16:uniqueId val="{00000002-1E87-4FB7-9379-DC5AA319A9BC}"/>
            </c:ext>
          </c:extLst>
        </c:ser>
        <c:ser>
          <c:idx val="3"/>
          <c:order val="3"/>
          <c:tx>
            <c:strRef>
              <c:f>Sheet1!$E$1</c:f>
              <c:strCache>
                <c:ptCount val="1"/>
                <c:pt idx="0">
                  <c:v>10</c:v>
                </c:pt>
              </c:strCache>
            </c:strRef>
          </c:tx>
          <c:marker>
            <c:symbol val="none"/>
          </c:marker>
          <c:cat>
            <c:strRef>
              <c:f>Sheet1!$A$2:$A$3</c:f>
              <c:strCache>
                <c:ptCount val="2"/>
                <c:pt idx="0">
                  <c:v>0</c:v>
                </c:pt>
                <c:pt idx="1">
                  <c:v>Epoch 1</c:v>
                </c:pt>
              </c:strCache>
            </c:strRef>
          </c:cat>
          <c:val>
            <c:numRef>
              <c:f>Sheet1!$E$2:$E$3</c:f>
              <c:numCache>
                <c:formatCode>General</c:formatCode>
                <c:ptCount val="2"/>
                <c:pt idx="0">
                  <c:v>10.32</c:v>
                </c:pt>
                <c:pt idx="1">
                  <c:v>70.459999999999994</c:v>
                </c:pt>
              </c:numCache>
            </c:numRef>
          </c:val>
          <c:smooth val="0"/>
          <c:extLst xmlns:c16r2="http://schemas.microsoft.com/office/drawing/2015/06/chart">
            <c:ext xmlns:c16="http://schemas.microsoft.com/office/drawing/2014/chart" uri="{C3380CC4-5D6E-409C-BE32-E72D297353CC}">
              <c16:uniqueId val="{00000003-1E87-4FB7-9379-DC5AA319A9BC}"/>
            </c:ext>
          </c:extLst>
        </c:ser>
        <c:ser>
          <c:idx val="4"/>
          <c:order val="4"/>
          <c:tx>
            <c:strRef>
              <c:f>Sheet1!$F$1</c:f>
              <c:strCache>
                <c:ptCount val="1"/>
                <c:pt idx="0">
                  <c:v>32</c:v>
                </c:pt>
              </c:strCache>
            </c:strRef>
          </c:tx>
          <c:marker>
            <c:symbol val="none"/>
          </c:marker>
          <c:cat>
            <c:strRef>
              <c:f>Sheet1!$A$2:$A$3</c:f>
              <c:strCache>
                <c:ptCount val="2"/>
                <c:pt idx="0">
                  <c:v>0</c:v>
                </c:pt>
                <c:pt idx="1">
                  <c:v>Epoch 1</c:v>
                </c:pt>
              </c:strCache>
            </c:strRef>
          </c:cat>
          <c:val>
            <c:numRef>
              <c:f>Sheet1!$F$2:$F$3</c:f>
              <c:numCache>
                <c:formatCode>General</c:formatCode>
                <c:ptCount val="2"/>
                <c:pt idx="0">
                  <c:v>9.3699999999999992</c:v>
                </c:pt>
                <c:pt idx="1">
                  <c:v>77.12</c:v>
                </c:pt>
              </c:numCache>
            </c:numRef>
          </c:val>
          <c:smooth val="0"/>
          <c:extLst xmlns:c16r2="http://schemas.microsoft.com/office/drawing/2015/06/chart">
            <c:ext xmlns:c16="http://schemas.microsoft.com/office/drawing/2014/chart" uri="{C3380CC4-5D6E-409C-BE32-E72D297353CC}">
              <c16:uniqueId val="{00000004-1E87-4FB7-9379-DC5AA319A9BC}"/>
            </c:ext>
          </c:extLst>
        </c:ser>
        <c:ser>
          <c:idx val="5"/>
          <c:order val="5"/>
          <c:tx>
            <c:strRef>
              <c:f>Sheet1!$G$1</c:f>
              <c:strCache>
                <c:ptCount val="1"/>
                <c:pt idx="0">
                  <c:v>64</c:v>
                </c:pt>
              </c:strCache>
            </c:strRef>
          </c:tx>
          <c:marker>
            <c:symbol val="none"/>
          </c:marker>
          <c:cat>
            <c:strRef>
              <c:f>Sheet1!$A$2:$A$3</c:f>
              <c:strCache>
                <c:ptCount val="2"/>
                <c:pt idx="0">
                  <c:v>0</c:v>
                </c:pt>
                <c:pt idx="1">
                  <c:v>Epoch 1</c:v>
                </c:pt>
              </c:strCache>
            </c:strRef>
          </c:cat>
          <c:val>
            <c:numRef>
              <c:f>Sheet1!$G$2:$G$3</c:f>
              <c:numCache>
                <c:formatCode>General</c:formatCode>
                <c:ptCount val="2"/>
                <c:pt idx="0">
                  <c:v>8.85</c:v>
                </c:pt>
                <c:pt idx="1">
                  <c:v>80.55</c:v>
                </c:pt>
              </c:numCache>
            </c:numRef>
          </c:val>
          <c:smooth val="0"/>
          <c:extLst xmlns:c16r2="http://schemas.microsoft.com/office/drawing/2015/06/chart">
            <c:ext xmlns:c16="http://schemas.microsoft.com/office/drawing/2014/chart" uri="{C3380CC4-5D6E-409C-BE32-E72D297353CC}">
              <c16:uniqueId val="{00000005-1E87-4FB7-9379-DC5AA319A9BC}"/>
            </c:ext>
          </c:extLst>
        </c:ser>
        <c:ser>
          <c:idx val="6"/>
          <c:order val="6"/>
          <c:tx>
            <c:strRef>
              <c:f>Sheet1!$H$1</c:f>
              <c:strCache>
                <c:ptCount val="1"/>
                <c:pt idx="0">
                  <c:v>128</c:v>
                </c:pt>
              </c:strCache>
            </c:strRef>
          </c:tx>
          <c:marker>
            <c:symbol val="none"/>
          </c:marker>
          <c:cat>
            <c:strRef>
              <c:f>Sheet1!$A$2:$A$3</c:f>
              <c:strCache>
                <c:ptCount val="2"/>
                <c:pt idx="0">
                  <c:v>0</c:v>
                </c:pt>
                <c:pt idx="1">
                  <c:v>Epoch 1</c:v>
                </c:pt>
              </c:strCache>
            </c:strRef>
          </c:cat>
          <c:val>
            <c:numRef>
              <c:f>Sheet1!$H$2:$H$3</c:f>
              <c:numCache>
                <c:formatCode>General</c:formatCode>
                <c:ptCount val="2"/>
                <c:pt idx="0">
                  <c:v>9.3800000000000008</c:v>
                </c:pt>
                <c:pt idx="1">
                  <c:v>80.22</c:v>
                </c:pt>
              </c:numCache>
            </c:numRef>
          </c:val>
          <c:smooth val="0"/>
          <c:extLst xmlns:c16r2="http://schemas.microsoft.com/office/drawing/2015/06/chart">
            <c:ext xmlns:c16="http://schemas.microsoft.com/office/drawing/2014/chart" uri="{C3380CC4-5D6E-409C-BE32-E72D297353CC}">
              <c16:uniqueId val="{00000006-1E87-4FB7-9379-DC5AA319A9BC}"/>
            </c:ext>
          </c:extLst>
        </c:ser>
        <c:ser>
          <c:idx val="7"/>
          <c:order val="7"/>
          <c:tx>
            <c:strRef>
              <c:f>Sheet1!$I$1</c:f>
              <c:strCache>
                <c:ptCount val="1"/>
                <c:pt idx="0">
                  <c:v>512</c:v>
                </c:pt>
              </c:strCache>
            </c:strRef>
          </c:tx>
          <c:marker>
            <c:symbol val="none"/>
          </c:marker>
          <c:cat>
            <c:strRef>
              <c:f>Sheet1!$A$2:$A$3</c:f>
              <c:strCache>
                <c:ptCount val="2"/>
                <c:pt idx="0">
                  <c:v>0</c:v>
                </c:pt>
                <c:pt idx="1">
                  <c:v>Epoch 1</c:v>
                </c:pt>
              </c:strCache>
            </c:strRef>
          </c:cat>
          <c:val>
            <c:numRef>
              <c:f>Sheet1!$I$2:$I$3</c:f>
              <c:numCache>
                <c:formatCode>General</c:formatCode>
                <c:ptCount val="2"/>
                <c:pt idx="0">
                  <c:v>11.06</c:v>
                </c:pt>
                <c:pt idx="1">
                  <c:v>83.04</c:v>
                </c:pt>
              </c:numCache>
            </c:numRef>
          </c:val>
          <c:smooth val="0"/>
          <c:extLst xmlns:c16r2="http://schemas.microsoft.com/office/drawing/2015/06/chart">
            <c:ext xmlns:c16="http://schemas.microsoft.com/office/drawing/2014/chart" uri="{C3380CC4-5D6E-409C-BE32-E72D297353CC}">
              <c16:uniqueId val="{00000007-1E87-4FB7-9379-DC5AA319A9BC}"/>
            </c:ext>
          </c:extLst>
        </c:ser>
        <c:dLbls>
          <c:showLegendKey val="0"/>
          <c:showVal val="0"/>
          <c:showCatName val="0"/>
          <c:showSerName val="0"/>
          <c:showPercent val="0"/>
          <c:showBubbleSize val="0"/>
        </c:dLbls>
        <c:marker val="1"/>
        <c:smooth val="0"/>
        <c:axId val="242827264"/>
        <c:axId val="288344320"/>
      </c:lineChart>
      <c:catAx>
        <c:axId val="242827264"/>
        <c:scaling>
          <c:orientation val="minMax"/>
        </c:scaling>
        <c:delete val="0"/>
        <c:axPos val="b"/>
        <c:numFmt formatCode="General" sourceLinked="1"/>
        <c:majorTickMark val="out"/>
        <c:minorTickMark val="none"/>
        <c:tickLblPos val="nextTo"/>
        <c:crossAx val="288344320"/>
        <c:crosses val="autoZero"/>
        <c:auto val="1"/>
        <c:lblAlgn val="ctr"/>
        <c:lblOffset val="100"/>
        <c:noMultiLvlLbl val="0"/>
      </c:catAx>
      <c:valAx>
        <c:axId val="288344320"/>
        <c:scaling>
          <c:orientation val="minMax"/>
        </c:scaling>
        <c:delete val="0"/>
        <c:axPos val="l"/>
        <c:majorGridlines/>
        <c:numFmt formatCode="General" sourceLinked="1"/>
        <c:majorTickMark val="out"/>
        <c:minorTickMark val="none"/>
        <c:tickLblPos val="nextTo"/>
        <c:crossAx val="242827264"/>
        <c:crosses val="autoZero"/>
        <c:crossBetween val="between"/>
      </c:valAx>
    </c:plotArea>
    <c:legend>
      <c:legendPos val="r"/>
      <c:overlay val="0"/>
      <c:txPr>
        <a:bodyPr/>
        <a:lstStyle/>
        <a:p>
          <a:pPr rtl="0">
            <a:defRPr/>
          </a:pPr>
          <a:endParaRPr lang="sr-Latn-RS"/>
        </a:p>
      </c:txPr>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1</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Sheet1!$B$2</c:f>
              <c:numCache>
                <c:formatCode>General</c:formatCode>
                <c:ptCount val="1"/>
                <c:pt idx="0">
                  <c:v>13044</c:v>
                </c:pt>
              </c:numCache>
            </c:numRef>
          </c:val>
          <c:extLst xmlns:c16r2="http://schemas.microsoft.com/office/drawing/2015/06/chart">
            <c:ext xmlns:c16="http://schemas.microsoft.com/office/drawing/2014/chart" uri="{C3380CC4-5D6E-409C-BE32-E72D297353CC}">
              <c16:uniqueId val="{00000000-1075-469C-875B-D7EF906DE44F}"/>
            </c:ext>
          </c:extLst>
        </c:ser>
        <c:ser>
          <c:idx val="1"/>
          <c:order val="1"/>
          <c:tx>
            <c:strRef>
              <c:f>Sheet1!$C$1</c:f>
              <c:strCache>
                <c:ptCount val="1"/>
                <c:pt idx="0">
                  <c:v>5</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Sheet1!$C$2</c:f>
              <c:numCache>
                <c:formatCode>General</c:formatCode>
                <c:ptCount val="1"/>
                <c:pt idx="0">
                  <c:v>24661</c:v>
                </c:pt>
              </c:numCache>
            </c:numRef>
          </c:val>
          <c:extLst xmlns:c16r2="http://schemas.microsoft.com/office/drawing/2015/06/chart">
            <c:ext xmlns:c16="http://schemas.microsoft.com/office/drawing/2014/chart" uri="{C3380CC4-5D6E-409C-BE32-E72D297353CC}">
              <c16:uniqueId val="{00000001-1075-469C-875B-D7EF906DE44F}"/>
            </c:ext>
          </c:extLst>
        </c:ser>
        <c:ser>
          <c:idx val="2"/>
          <c:order val="2"/>
          <c:tx>
            <c:strRef>
              <c:f>Sheet1!$D$1</c:f>
              <c:strCache>
                <c:ptCount val="1"/>
                <c:pt idx="0">
                  <c:v>10</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Sheet1!$D$2</c:f>
              <c:numCache>
                <c:formatCode>General</c:formatCode>
                <c:ptCount val="1"/>
                <c:pt idx="0">
                  <c:v>40136</c:v>
                </c:pt>
              </c:numCache>
            </c:numRef>
          </c:val>
          <c:extLst xmlns:c16r2="http://schemas.microsoft.com/office/drawing/2015/06/chart">
            <c:ext xmlns:c16="http://schemas.microsoft.com/office/drawing/2014/chart" uri="{C3380CC4-5D6E-409C-BE32-E72D297353CC}">
              <c16:uniqueId val="{00000002-1075-469C-875B-D7EF906DE44F}"/>
            </c:ext>
          </c:extLst>
        </c:ser>
        <c:ser>
          <c:idx val="3"/>
          <c:order val="3"/>
          <c:tx>
            <c:strRef>
              <c:f>Sheet1!$E$1</c:f>
              <c:strCache>
                <c:ptCount val="1"/>
                <c:pt idx="0">
                  <c:v>32</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Sheet1!$E$2</c:f>
              <c:numCache>
                <c:formatCode>General</c:formatCode>
                <c:ptCount val="1"/>
                <c:pt idx="0">
                  <c:v>125607</c:v>
                </c:pt>
              </c:numCache>
            </c:numRef>
          </c:val>
          <c:extLst xmlns:c16r2="http://schemas.microsoft.com/office/drawing/2015/06/chart">
            <c:ext xmlns:c16="http://schemas.microsoft.com/office/drawing/2014/chart" uri="{C3380CC4-5D6E-409C-BE32-E72D297353CC}">
              <c16:uniqueId val="{00000003-1075-469C-875B-D7EF906DE44F}"/>
            </c:ext>
          </c:extLst>
        </c:ser>
        <c:ser>
          <c:idx val="4"/>
          <c:order val="4"/>
          <c:tx>
            <c:strRef>
              <c:f>Sheet1!$F$1</c:f>
              <c:strCache>
                <c:ptCount val="1"/>
                <c:pt idx="0">
                  <c:v>64</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Sheet1!$F$2</c:f>
              <c:numCache>
                <c:formatCode>General</c:formatCode>
                <c:ptCount val="1"/>
                <c:pt idx="0">
                  <c:v>178988</c:v>
                </c:pt>
              </c:numCache>
            </c:numRef>
          </c:val>
          <c:extLst xmlns:c16r2="http://schemas.microsoft.com/office/drawing/2015/06/chart">
            <c:ext xmlns:c16="http://schemas.microsoft.com/office/drawing/2014/chart" uri="{C3380CC4-5D6E-409C-BE32-E72D297353CC}">
              <c16:uniqueId val="{00000004-1075-469C-875B-D7EF906DE44F}"/>
            </c:ext>
          </c:extLst>
        </c:ser>
        <c:ser>
          <c:idx val="5"/>
          <c:order val="5"/>
          <c:tx>
            <c:strRef>
              <c:f>Sheet1!$G$1</c:f>
              <c:strCache>
                <c:ptCount val="1"/>
                <c:pt idx="0">
                  <c:v>128</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Sheet1!$G$2</c:f>
              <c:numCache>
                <c:formatCode>General</c:formatCode>
                <c:ptCount val="1"/>
                <c:pt idx="0">
                  <c:v>247128</c:v>
                </c:pt>
              </c:numCache>
            </c:numRef>
          </c:val>
          <c:extLst xmlns:c16r2="http://schemas.microsoft.com/office/drawing/2015/06/chart">
            <c:ext xmlns:c16="http://schemas.microsoft.com/office/drawing/2014/chart" uri="{C3380CC4-5D6E-409C-BE32-E72D297353CC}">
              <c16:uniqueId val="{00000005-1075-469C-875B-D7EF906DE44F}"/>
            </c:ext>
          </c:extLst>
        </c:ser>
        <c:ser>
          <c:idx val="6"/>
          <c:order val="6"/>
          <c:tx>
            <c:strRef>
              <c:f>Sheet1!$H$1</c:f>
              <c:strCache>
                <c:ptCount val="1"/>
                <c:pt idx="0">
                  <c:v>512</c:v>
                </c:pt>
              </c:strCache>
            </c:strRef>
          </c:tx>
          <c:invertIfNegative val="0"/>
          <c:dLbls>
            <c:spPr>
              <a:noFill/>
              <a:ln>
                <a:noFill/>
              </a:ln>
              <a:effectLst/>
            </c:sp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Sheet1!$A$2</c:f>
              <c:strCache>
                <c:ptCount val="1"/>
                <c:pt idx="0">
                  <c:v>Start</c:v>
                </c:pt>
              </c:strCache>
            </c:strRef>
          </c:cat>
          <c:val>
            <c:numRef>
              <c:f>Sheet1!$H$2</c:f>
              <c:numCache>
                <c:formatCode>General</c:formatCode>
                <c:ptCount val="1"/>
                <c:pt idx="0">
                  <c:v>1038361</c:v>
                </c:pt>
              </c:numCache>
            </c:numRef>
          </c:val>
          <c:extLst xmlns:c16r2="http://schemas.microsoft.com/office/drawing/2015/06/chart">
            <c:ext xmlns:c16="http://schemas.microsoft.com/office/drawing/2014/chart" uri="{C3380CC4-5D6E-409C-BE32-E72D297353CC}">
              <c16:uniqueId val="{00000006-1075-469C-875B-D7EF906DE44F}"/>
            </c:ext>
          </c:extLst>
        </c:ser>
        <c:dLbls>
          <c:dLblPos val="ctr"/>
          <c:showLegendKey val="0"/>
          <c:showVal val="1"/>
          <c:showCatName val="0"/>
          <c:showSerName val="0"/>
          <c:showPercent val="0"/>
          <c:showBubbleSize val="0"/>
        </c:dLbls>
        <c:gapWidth val="150"/>
        <c:axId val="242829312"/>
        <c:axId val="288347776"/>
      </c:barChart>
      <c:catAx>
        <c:axId val="242829312"/>
        <c:scaling>
          <c:orientation val="minMax"/>
        </c:scaling>
        <c:delete val="0"/>
        <c:axPos val="b"/>
        <c:numFmt formatCode="General" sourceLinked="0"/>
        <c:majorTickMark val="out"/>
        <c:minorTickMark val="none"/>
        <c:tickLblPos val="nextTo"/>
        <c:crossAx val="288347776"/>
        <c:crosses val="autoZero"/>
        <c:auto val="1"/>
        <c:lblAlgn val="ctr"/>
        <c:lblOffset val="100"/>
        <c:noMultiLvlLbl val="0"/>
      </c:catAx>
      <c:valAx>
        <c:axId val="288347776"/>
        <c:scaling>
          <c:orientation val="minMax"/>
        </c:scaling>
        <c:delete val="0"/>
        <c:axPos val="l"/>
        <c:majorGridlines/>
        <c:numFmt formatCode="General" sourceLinked="1"/>
        <c:majorTickMark val="out"/>
        <c:minorTickMark val="none"/>
        <c:tickLblPos val="nextTo"/>
        <c:crossAx val="242829312"/>
        <c:crosses val="autoZero"/>
        <c:crossBetween val="between"/>
      </c:valAx>
    </c:plotArea>
    <c:legend>
      <c:legendPos val="b"/>
      <c:layout>
        <c:manualLayout>
          <c:xMode val="edge"/>
          <c:yMode val="edge"/>
          <c:x val="0.20203047535724702"/>
          <c:y val="0.87268685164354454"/>
          <c:w val="0.70936497521143183"/>
          <c:h val="7.1757592800899883E-2"/>
        </c:manualLayout>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32 32</c:v>
                </c:pt>
              </c:strCache>
            </c:strRef>
          </c:tx>
          <c:marker>
            <c:symbol val="none"/>
          </c:marker>
          <c:cat>
            <c:strRef>
              <c:f>Sheet1!$A$2:$A$3</c:f>
              <c:strCache>
                <c:ptCount val="2"/>
                <c:pt idx="0">
                  <c:v>Start</c:v>
                </c:pt>
                <c:pt idx="1">
                  <c:v>Epoch 1</c:v>
                </c:pt>
              </c:strCache>
            </c:strRef>
          </c:cat>
          <c:val>
            <c:numRef>
              <c:f>Sheet1!$B$2:$B$3</c:f>
              <c:numCache>
                <c:formatCode>General</c:formatCode>
                <c:ptCount val="2"/>
                <c:pt idx="0">
                  <c:v>8.24</c:v>
                </c:pt>
                <c:pt idx="1">
                  <c:v>67.53</c:v>
                </c:pt>
              </c:numCache>
            </c:numRef>
          </c:val>
          <c:smooth val="0"/>
          <c:extLst xmlns:c16r2="http://schemas.microsoft.com/office/drawing/2015/06/chart">
            <c:ext xmlns:c16="http://schemas.microsoft.com/office/drawing/2014/chart" uri="{C3380CC4-5D6E-409C-BE32-E72D297353CC}">
              <c16:uniqueId val="{00000000-416C-4EC1-A74D-D16C6C15866A}"/>
            </c:ext>
          </c:extLst>
        </c:ser>
        <c:ser>
          <c:idx val="1"/>
          <c:order val="1"/>
          <c:tx>
            <c:strRef>
              <c:f>Sheet1!$C$1</c:f>
              <c:strCache>
                <c:ptCount val="1"/>
                <c:pt idx="0">
                  <c:v>64 64</c:v>
                </c:pt>
              </c:strCache>
            </c:strRef>
          </c:tx>
          <c:marker>
            <c:symbol val="none"/>
          </c:marker>
          <c:cat>
            <c:strRef>
              <c:f>Sheet1!$A$2:$A$3</c:f>
              <c:strCache>
                <c:ptCount val="2"/>
                <c:pt idx="0">
                  <c:v>Start</c:v>
                </c:pt>
                <c:pt idx="1">
                  <c:v>Epoch 1</c:v>
                </c:pt>
              </c:strCache>
            </c:strRef>
          </c:cat>
          <c:val>
            <c:numRef>
              <c:f>Sheet1!$C$2:$C$3</c:f>
              <c:numCache>
                <c:formatCode>General</c:formatCode>
                <c:ptCount val="2"/>
                <c:pt idx="0">
                  <c:v>10.31</c:v>
                </c:pt>
                <c:pt idx="1">
                  <c:v>68.989999999999995</c:v>
                </c:pt>
              </c:numCache>
            </c:numRef>
          </c:val>
          <c:smooth val="0"/>
          <c:extLst xmlns:c16r2="http://schemas.microsoft.com/office/drawing/2015/06/chart">
            <c:ext xmlns:c16="http://schemas.microsoft.com/office/drawing/2014/chart" uri="{C3380CC4-5D6E-409C-BE32-E72D297353CC}">
              <c16:uniqueId val="{00000001-416C-4EC1-A74D-D16C6C15866A}"/>
            </c:ext>
          </c:extLst>
        </c:ser>
        <c:ser>
          <c:idx val="2"/>
          <c:order val="2"/>
          <c:tx>
            <c:strRef>
              <c:f>Sheet1!$D$1</c:f>
              <c:strCache>
                <c:ptCount val="1"/>
                <c:pt idx="0">
                  <c:v>10 10</c:v>
                </c:pt>
              </c:strCache>
            </c:strRef>
          </c:tx>
          <c:marker>
            <c:symbol val="none"/>
          </c:marker>
          <c:cat>
            <c:strRef>
              <c:f>Sheet1!$A$2:$A$3</c:f>
              <c:strCache>
                <c:ptCount val="2"/>
                <c:pt idx="0">
                  <c:v>Start</c:v>
                </c:pt>
                <c:pt idx="1">
                  <c:v>Epoch 1</c:v>
                </c:pt>
              </c:strCache>
            </c:strRef>
          </c:cat>
          <c:val>
            <c:numRef>
              <c:f>Sheet1!$D$2:$D$3</c:f>
              <c:numCache>
                <c:formatCode>General</c:formatCode>
                <c:ptCount val="2"/>
                <c:pt idx="0">
                  <c:v>10.54</c:v>
                </c:pt>
                <c:pt idx="1">
                  <c:v>58.91</c:v>
                </c:pt>
              </c:numCache>
            </c:numRef>
          </c:val>
          <c:smooth val="0"/>
          <c:extLst xmlns:c16r2="http://schemas.microsoft.com/office/drawing/2015/06/chart">
            <c:ext xmlns:c16="http://schemas.microsoft.com/office/drawing/2014/chart" uri="{C3380CC4-5D6E-409C-BE32-E72D297353CC}">
              <c16:uniqueId val="{00000002-416C-4EC1-A74D-D16C6C15866A}"/>
            </c:ext>
          </c:extLst>
        </c:ser>
        <c:ser>
          <c:idx val="3"/>
          <c:order val="3"/>
          <c:tx>
            <c:strRef>
              <c:f>Sheet1!$E$1</c:f>
              <c:strCache>
                <c:ptCount val="1"/>
                <c:pt idx="0">
                  <c:v>32 64</c:v>
                </c:pt>
              </c:strCache>
            </c:strRef>
          </c:tx>
          <c:marker>
            <c:symbol val="none"/>
          </c:marker>
          <c:cat>
            <c:strRef>
              <c:f>Sheet1!$A$2:$A$3</c:f>
              <c:strCache>
                <c:ptCount val="2"/>
                <c:pt idx="0">
                  <c:v>Start</c:v>
                </c:pt>
                <c:pt idx="1">
                  <c:v>Epoch 1</c:v>
                </c:pt>
              </c:strCache>
            </c:strRef>
          </c:cat>
          <c:val>
            <c:numRef>
              <c:f>Sheet1!$E$2:$E$3</c:f>
              <c:numCache>
                <c:formatCode>General</c:formatCode>
                <c:ptCount val="2"/>
                <c:pt idx="0">
                  <c:v>10.050000000000001</c:v>
                </c:pt>
                <c:pt idx="1">
                  <c:v>64.61</c:v>
                </c:pt>
              </c:numCache>
            </c:numRef>
          </c:val>
          <c:smooth val="0"/>
          <c:extLst xmlns:c16r2="http://schemas.microsoft.com/office/drawing/2015/06/chart">
            <c:ext xmlns:c16="http://schemas.microsoft.com/office/drawing/2014/chart" uri="{C3380CC4-5D6E-409C-BE32-E72D297353CC}">
              <c16:uniqueId val="{00000003-416C-4EC1-A74D-D16C6C15866A}"/>
            </c:ext>
          </c:extLst>
        </c:ser>
        <c:ser>
          <c:idx val="4"/>
          <c:order val="4"/>
          <c:tx>
            <c:strRef>
              <c:f>Sheet1!$F$1</c:f>
              <c:strCache>
                <c:ptCount val="1"/>
                <c:pt idx="0">
                  <c:v>64 128</c:v>
                </c:pt>
              </c:strCache>
            </c:strRef>
          </c:tx>
          <c:marker>
            <c:symbol val="none"/>
          </c:marker>
          <c:cat>
            <c:strRef>
              <c:f>Sheet1!$A$2:$A$3</c:f>
              <c:strCache>
                <c:ptCount val="2"/>
                <c:pt idx="0">
                  <c:v>Start</c:v>
                </c:pt>
                <c:pt idx="1">
                  <c:v>Epoch 1</c:v>
                </c:pt>
              </c:strCache>
            </c:strRef>
          </c:cat>
          <c:val>
            <c:numRef>
              <c:f>Sheet1!$F$2:$F$3</c:f>
              <c:numCache>
                <c:formatCode>General</c:formatCode>
                <c:ptCount val="2"/>
                <c:pt idx="0">
                  <c:v>7.71</c:v>
                </c:pt>
                <c:pt idx="1">
                  <c:v>68.63</c:v>
                </c:pt>
              </c:numCache>
            </c:numRef>
          </c:val>
          <c:smooth val="0"/>
          <c:extLst xmlns:c16r2="http://schemas.microsoft.com/office/drawing/2015/06/chart">
            <c:ext xmlns:c16="http://schemas.microsoft.com/office/drawing/2014/chart" uri="{C3380CC4-5D6E-409C-BE32-E72D297353CC}">
              <c16:uniqueId val="{00000004-416C-4EC1-A74D-D16C6C15866A}"/>
            </c:ext>
          </c:extLst>
        </c:ser>
        <c:ser>
          <c:idx val="5"/>
          <c:order val="5"/>
          <c:tx>
            <c:strRef>
              <c:f>Sheet1!$G$1</c:f>
              <c:strCache>
                <c:ptCount val="1"/>
                <c:pt idx="0">
                  <c:v>32 32 32</c:v>
                </c:pt>
              </c:strCache>
            </c:strRef>
          </c:tx>
          <c:marker>
            <c:symbol val="none"/>
          </c:marker>
          <c:cat>
            <c:strRef>
              <c:f>Sheet1!$A$2:$A$3</c:f>
              <c:strCache>
                <c:ptCount val="2"/>
                <c:pt idx="0">
                  <c:v>Start</c:v>
                </c:pt>
                <c:pt idx="1">
                  <c:v>Epoch 1</c:v>
                </c:pt>
              </c:strCache>
            </c:strRef>
          </c:cat>
          <c:val>
            <c:numRef>
              <c:f>Sheet1!$G$2:$G$3</c:f>
              <c:numCache>
                <c:formatCode>General</c:formatCode>
                <c:ptCount val="2"/>
                <c:pt idx="0">
                  <c:v>10.039999999999999</c:v>
                </c:pt>
                <c:pt idx="1">
                  <c:v>33.18</c:v>
                </c:pt>
              </c:numCache>
            </c:numRef>
          </c:val>
          <c:smooth val="0"/>
          <c:extLst xmlns:c16r2="http://schemas.microsoft.com/office/drawing/2015/06/chart">
            <c:ext xmlns:c16="http://schemas.microsoft.com/office/drawing/2014/chart" uri="{C3380CC4-5D6E-409C-BE32-E72D297353CC}">
              <c16:uniqueId val="{00000005-416C-4EC1-A74D-D16C6C15866A}"/>
            </c:ext>
          </c:extLst>
        </c:ser>
        <c:ser>
          <c:idx val="6"/>
          <c:order val="6"/>
          <c:tx>
            <c:strRef>
              <c:f>Sheet1!$H$1</c:f>
              <c:strCache>
                <c:ptCount val="1"/>
                <c:pt idx="0">
                  <c:v>64 64 64</c:v>
                </c:pt>
              </c:strCache>
            </c:strRef>
          </c:tx>
          <c:marker>
            <c:symbol val="none"/>
          </c:marker>
          <c:cat>
            <c:strRef>
              <c:f>Sheet1!$A$2:$A$3</c:f>
              <c:strCache>
                <c:ptCount val="2"/>
                <c:pt idx="0">
                  <c:v>Start</c:v>
                </c:pt>
                <c:pt idx="1">
                  <c:v>Epoch 1</c:v>
                </c:pt>
              </c:strCache>
            </c:strRef>
          </c:cat>
          <c:val>
            <c:numRef>
              <c:f>Sheet1!$H$2:$H$3</c:f>
              <c:numCache>
                <c:formatCode>General</c:formatCode>
                <c:ptCount val="2"/>
                <c:pt idx="0">
                  <c:v>9.31</c:v>
                </c:pt>
                <c:pt idx="1">
                  <c:v>41.87</c:v>
                </c:pt>
              </c:numCache>
            </c:numRef>
          </c:val>
          <c:smooth val="0"/>
          <c:extLst xmlns:c16r2="http://schemas.microsoft.com/office/drawing/2015/06/chart">
            <c:ext xmlns:c16="http://schemas.microsoft.com/office/drawing/2014/chart" uri="{C3380CC4-5D6E-409C-BE32-E72D297353CC}">
              <c16:uniqueId val="{00000006-416C-4EC1-A74D-D16C6C15866A}"/>
            </c:ext>
          </c:extLst>
        </c:ser>
        <c:ser>
          <c:idx val="7"/>
          <c:order val="7"/>
          <c:tx>
            <c:strRef>
              <c:f>Sheet1!$I$1</c:f>
              <c:strCache>
                <c:ptCount val="1"/>
                <c:pt idx="0">
                  <c:v>128 64 32</c:v>
                </c:pt>
              </c:strCache>
            </c:strRef>
          </c:tx>
          <c:marker>
            <c:symbol val="none"/>
          </c:marker>
          <c:cat>
            <c:strRef>
              <c:f>Sheet1!$A$2:$A$3</c:f>
              <c:strCache>
                <c:ptCount val="2"/>
                <c:pt idx="0">
                  <c:v>Start</c:v>
                </c:pt>
                <c:pt idx="1">
                  <c:v>Epoch 1</c:v>
                </c:pt>
              </c:strCache>
            </c:strRef>
          </c:cat>
          <c:val>
            <c:numRef>
              <c:f>Sheet1!$I$2:$I$3</c:f>
              <c:numCache>
                <c:formatCode>General</c:formatCode>
                <c:ptCount val="2"/>
                <c:pt idx="0">
                  <c:v>8.15</c:v>
                </c:pt>
                <c:pt idx="1">
                  <c:v>43.34</c:v>
                </c:pt>
              </c:numCache>
            </c:numRef>
          </c:val>
          <c:smooth val="0"/>
          <c:extLst xmlns:c16r2="http://schemas.microsoft.com/office/drawing/2015/06/chart">
            <c:ext xmlns:c16="http://schemas.microsoft.com/office/drawing/2014/chart" uri="{C3380CC4-5D6E-409C-BE32-E72D297353CC}">
              <c16:uniqueId val="{00000007-416C-4EC1-A74D-D16C6C15866A}"/>
            </c:ext>
          </c:extLst>
        </c:ser>
        <c:ser>
          <c:idx val="8"/>
          <c:order val="8"/>
          <c:tx>
            <c:strRef>
              <c:f>Sheet1!$J$1</c:f>
              <c:strCache>
                <c:ptCount val="1"/>
                <c:pt idx="0">
                  <c:v>22 22 21</c:v>
                </c:pt>
              </c:strCache>
            </c:strRef>
          </c:tx>
          <c:marker>
            <c:symbol val="none"/>
          </c:marker>
          <c:cat>
            <c:strRef>
              <c:f>Sheet1!$A$2:$A$3</c:f>
              <c:strCache>
                <c:ptCount val="2"/>
                <c:pt idx="0">
                  <c:v>Start</c:v>
                </c:pt>
                <c:pt idx="1">
                  <c:v>Epoch 1</c:v>
                </c:pt>
              </c:strCache>
            </c:strRef>
          </c:cat>
          <c:val>
            <c:numRef>
              <c:f>Sheet1!$J$2:$J$3</c:f>
              <c:numCache>
                <c:formatCode>General</c:formatCode>
                <c:ptCount val="2"/>
                <c:pt idx="0">
                  <c:v>10.29</c:v>
                </c:pt>
                <c:pt idx="1">
                  <c:v>36.99</c:v>
                </c:pt>
              </c:numCache>
            </c:numRef>
          </c:val>
          <c:smooth val="0"/>
          <c:extLst xmlns:c16r2="http://schemas.microsoft.com/office/drawing/2015/06/chart">
            <c:ext xmlns:c16="http://schemas.microsoft.com/office/drawing/2014/chart" uri="{C3380CC4-5D6E-409C-BE32-E72D297353CC}">
              <c16:uniqueId val="{00000008-416C-4EC1-A74D-D16C6C15866A}"/>
            </c:ext>
          </c:extLst>
        </c:ser>
        <c:ser>
          <c:idx val="9"/>
          <c:order val="9"/>
          <c:tx>
            <c:strRef>
              <c:f>Sheet1!$K$1</c:f>
              <c:strCache>
                <c:ptCount val="1"/>
                <c:pt idx="0">
                  <c:v>64</c:v>
                </c:pt>
              </c:strCache>
            </c:strRef>
          </c:tx>
          <c:marker>
            <c:symbol val="none"/>
          </c:marker>
          <c:cat>
            <c:strRef>
              <c:f>Sheet1!$A$2:$A$3</c:f>
              <c:strCache>
                <c:ptCount val="2"/>
                <c:pt idx="0">
                  <c:v>Start</c:v>
                </c:pt>
                <c:pt idx="1">
                  <c:v>Epoch 1</c:v>
                </c:pt>
              </c:strCache>
            </c:strRef>
          </c:cat>
          <c:val>
            <c:numRef>
              <c:f>Sheet1!$K$2:$K$3</c:f>
              <c:numCache>
                <c:formatCode>General</c:formatCode>
                <c:ptCount val="2"/>
                <c:pt idx="0">
                  <c:v>8.85</c:v>
                </c:pt>
                <c:pt idx="1">
                  <c:v>80.5</c:v>
                </c:pt>
              </c:numCache>
            </c:numRef>
          </c:val>
          <c:smooth val="0"/>
          <c:extLst xmlns:c16r2="http://schemas.microsoft.com/office/drawing/2015/06/chart">
            <c:ext xmlns:c16="http://schemas.microsoft.com/office/drawing/2014/chart" uri="{C3380CC4-5D6E-409C-BE32-E72D297353CC}">
              <c16:uniqueId val="{00000009-416C-4EC1-A74D-D16C6C15866A}"/>
            </c:ext>
          </c:extLst>
        </c:ser>
        <c:dLbls>
          <c:showLegendKey val="0"/>
          <c:showVal val="0"/>
          <c:showCatName val="0"/>
          <c:showSerName val="0"/>
          <c:showPercent val="0"/>
          <c:showBubbleSize val="0"/>
        </c:dLbls>
        <c:marker val="1"/>
        <c:smooth val="0"/>
        <c:axId val="242830336"/>
        <c:axId val="288348928"/>
      </c:lineChart>
      <c:catAx>
        <c:axId val="242830336"/>
        <c:scaling>
          <c:orientation val="minMax"/>
        </c:scaling>
        <c:delete val="0"/>
        <c:axPos val="b"/>
        <c:numFmt formatCode="General" sourceLinked="0"/>
        <c:majorTickMark val="out"/>
        <c:minorTickMark val="none"/>
        <c:tickLblPos val="nextTo"/>
        <c:crossAx val="288348928"/>
        <c:crosses val="autoZero"/>
        <c:auto val="1"/>
        <c:lblAlgn val="ctr"/>
        <c:lblOffset val="100"/>
        <c:noMultiLvlLbl val="0"/>
      </c:catAx>
      <c:valAx>
        <c:axId val="288348928"/>
        <c:scaling>
          <c:orientation val="minMax"/>
        </c:scaling>
        <c:delete val="0"/>
        <c:axPos val="l"/>
        <c:majorGridlines/>
        <c:numFmt formatCode="General" sourceLinked="1"/>
        <c:majorTickMark val="out"/>
        <c:minorTickMark val="none"/>
        <c:tickLblPos val="nextTo"/>
        <c:crossAx val="24283033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sr-Latn-R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32 32</c:v>
                </c:pt>
              </c:strCache>
            </c:strRef>
          </c:tx>
          <c:marker>
            <c:symbol val="none"/>
          </c:marker>
          <c:cat>
            <c:strRef>
              <c:f>Sheet1!$A$2:$A$3</c:f>
              <c:strCache>
                <c:ptCount val="2"/>
                <c:pt idx="0">
                  <c:v>Start</c:v>
                </c:pt>
                <c:pt idx="1">
                  <c:v>Epoch 1</c:v>
                </c:pt>
              </c:strCache>
            </c:strRef>
          </c:cat>
          <c:val>
            <c:numRef>
              <c:f>Sheet1!$B$2:$B$3</c:f>
              <c:numCache>
                <c:formatCode>General</c:formatCode>
                <c:ptCount val="2"/>
                <c:pt idx="0">
                  <c:v>67</c:v>
                </c:pt>
                <c:pt idx="1">
                  <c:v>67</c:v>
                </c:pt>
              </c:numCache>
            </c:numRef>
          </c:val>
          <c:smooth val="0"/>
          <c:extLst xmlns:c16r2="http://schemas.microsoft.com/office/drawing/2015/06/chart">
            <c:ext xmlns:c16="http://schemas.microsoft.com/office/drawing/2014/chart" uri="{C3380CC4-5D6E-409C-BE32-E72D297353CC}">
              <c16:uniqueId val="{00000000-8B75-40C5-A142-1C951A9F20F5}"/>
            </c:ext>
          </c:extLst>
        </c:ser>
        <c:ser>
          <c:idx val="1"/>
          <c:order val="1"/>
          <c:tx>
            <c:strRef>
              <c:f>Sheet1!$C$1</c:f>
              <c:strCache>
                <c:ptCount val="1"/>
                <c:pt idx="0">
                  <c:v>64 64</c:v>
                </c:pt>
              </c:strCache>
            </c:strRef>
          </c:tx>
          <c:marker>
            <c:symbol val="none"/>
          </c:marker>
          <c:cat>
            <c:strRef>
              <c:f>Sheet1!$A$2:$A$3</c:f>
              <c:strCache>
                <c:ptCount val="2"/>
                <c:pt idx="0">
                  <c:v>Start</c:v>
                </c:pt>
                <c:pt idx="1">
                  <c:v>Epoch 1</c:v>
                </c:pt>
              </c:strCache>
            </c:strRef>
          </c:cat>
          <c:val>
            <c:numRef>
              <c:f>Sheet1!$C$2:$C$3</c:f>
              <c:numCache>
                <c:formatCode>General</c:formatCode>
                <c:ptCount val="2"/>
                <c:pt idx="0">
                  <c:v>132</c:v>
                </c:pt>
                <c:pt idx="1">
                  <c:v>132</c:v>
                </c:pt>
              </c:numCache>
            </c:numRef>
          </c:val>
          <c:smooth val="0"/>
          <c:extLst xmlns:c16r2="http://schemas.microsoft.com/office/drawing/2015/06/chart">
            <c:ext xmlns:c16="http://schemas.microsoft.com/office/drawing/2014/chart" uri="{C3380CC4-5D6E-409C-BE32-E72D297353CC}">
              <c16:uniqueId val="{00000001-8B75-40C5-A142-1C951A9F20F5}"/>
            </c:ext>
          </c:extLst>
        </c:ser>
        <c:ser>
          <c:idx val="2"/>
          <c:order val="2"/>
          <c:tx>
            <c:strRef>
              <c:f>Sheet1!$D$1</c:f>
              <c:strCache>
                <c:ptCount val="1"/>
                <c:pt idx="0">
                  <c:v>10 10</c:v>
                </c:pt>
              </c:strCache>
            </c:strRef>
          </c:tx>
          <c:marker>
            <c:symbol val="none"/>
          </c:marker>
          <c:cat>
            <c:strRef>
              <c:f>Sheet1!$A$2:$A$3</c:f>
              <c:strCache>
                <c:ptCount val="2"/>
                <c:pt idx="0">
                  <c:v>Start</c:v>
                </c:pt>
                <c:pt idx="1">
                  <c:v>Epoch 1</c:v>
                </c:pt>
              </c:strCache>
            </c:strRef>
          </c:cat>
          <c:val>
            <c:numRef>
              <c:f>Sheet1!$D$2:$D$3</c:f>
              <c:numCache>
                <c:formatCode>General</c:formatCode>
                <c:ptCount val="2"/>
                <c:pt idx="0">
                  <c:v>23</c:v>
                </c:pt>
                <c:pt idx="1">
                  <c:v>23</c:v>
                </c:pt>
              </c:numCache>
            </c:numRef>
          </c:val>
          <c:smooth val="0"/>
          <c:extLst xmlns:c16r2="http://schemas.microsoft.com/office/drawing/2015/06/chart">
            <c:ext xmlns:c16="http://schemas.microsoft.com/office/drawing/2014/chart" uri="{C3380CC4-5D6E-409C-BE32-E72D297353CC}">
              <c16:uniqueId val="{00000002-8B75-40C5-A142-1C951A9F20F5}"/>
            </c:ext>
          </c:extLst>
        </c:ser>
        <c:ser>
          <c:idx val="3"/>
          <c:order val="3"/>
          <c:tx>
            <c:strRef>
              <c:f>Sheet1!$E$1</c:f>
              <c:strCache>
                <c:ptCount val="1"/>
                <c:pt idx="0">
                  <c:v>32 64</c:v>
                </c:pt>
              </c:strCache>
            </c:strRef>
          </c:tx>
          <c:marker>
            <c:symbol val="none"/>
          </c:marker>
          <c:cat>
            <c:strRef>
              <c:f>Sheet1!$A$2:$A$3</c:f>
              <c:strCache>
                <c:ptCount val="2"/>
                <c:pt idx="0">
                  <c:v>Start</c:v>
                </c:pt>
                <c:pt idx="1">
                  <c:v>Epoch 1</c:v>
                </c:pt>
              </c:strCache>
            </c:strRef>
          </c:cat>
          <c:val>
            <c:numRef>
              <c:f>Sheet1!$E$2:$E$3</c:f>
              <c:numCache>
                <c:formatCode>General</c:formatCode>
                <c:ptCount val="2"/>
                <c:pt idx="0">
                  <c:v>74</c:v>
                </c:pt>
                <c:pt idx="1">
                  <c:v>74</c:v>
                </c:pt>
              </c:numCache>
            </c:numRef>
          </c:val>
          <c:smooth val="0"/>
          <c:extLst xmlns:c16r2="http://schemas.microsoft.com/office/drawing/2015/06/chart">
            <c:ext xmlns:c16="http://schemas.microsoft.com/office/drawing/2014/chart" uri="{C3380CC4-5D6E-409C-BE32-E72D297353CC}">
              <c16:uniqueId val="{00000003-8B75-40C5-A142-1C951A9F20F5}"/>
            </c:ext>
          </c:extLst>
        </c:ser>
        <c:ser>
          <c:idx val="4"/>
          <c:order val="4"/>
          <c:tx>
            <c:strRef>
              <c:f>Sheet1!$F$1</c:f>
              <c:strCache>
                <c:ptCount val="1"/>
                <c:pt idx="0">
                  <c:v>64 128</c:v>
                </c:pt>
              </c:strCache>
            </c:strRef>
          </c:tx>
          <c:marker>
            <c:symbol val="none"/>
          </c:marker>
          <c:cat>
            <c:strRef>
              <c:f>Sheet1!$A$2:$A$3</c:f>
              <c:strCache>
                <c:ptCount val="2"/>
                <c:pt idx="0">
                  <c:v>Start</c:v>
                </c:pt>
                <c:pt idx="1">
                  <c:v>Epoch 1</c:v>
                </c:pt>
              </c:strCache>
            </c:strRef>
          </c:cat>
          <c:val>
            <c:numRef>
              <c:f>Sheet1!$F$2:$F$3</c:f>
              <c:numCache>
                <c:formatCode>General</c:formatCode>
                <c:ptCount val="2"/>
                <c:pt idx="0">
                  <c:v>150</c:v>
                </c:pt>
                <c:pt idx="1">
                  <c:v>150</c:v>
                </c:pt>
              </c:numCache>
            </c:numRef>
          </c:val>
          <c:smooth val="0"/>
          <c:extLst xmlns:c16r2="http://schemas.microsoft.com/office/drawing/2015/06/chart">
            <c:ext xmlns:c16="http://schemas.microsoft.com/office/drawing/2014/chart" uri="{C3380CC4-5D6E-409C-BE32-E72D297353CC}">
              <c16:uniqueId val="{00000004-8B75-40C5-A142-1C951A9F20F5}"/>
            </c:ext>
          </c:extLst>
        </c:ser>
        <c:ser>
          <c:idx val="5"/>
          <c:order val="5"/>
          <c:tx>
            <c:strRef>
              <c:f>Sheet1!$G$1</c:f>
              <c:strCache>
                <c:ptCount val="1"/>
                <c:pt idx="0">
                  <c:v>32 32 32</c:v>
                </c:pt>
              </c:strCache>
            </c:strRef>
          </c:tx>
          <c:marker>
            <c:symbol val="none"/>
          </c:marker>
          <c:cat>
            <c:strRef>
              <c:f>Sheet1!$A$2:$A$3</c:f>
              <c:strCache>
                <c:ptCount val="2"/>
                <c:pt idx="0">
                  <c:v>Start</c:v>
                </c:pt>
                <c:pt idx="1">
                  <c:v>Epoch 1</c:v>
                </c:pt>
              </c:strCache>
            </c:strRef>
          </c:cat>
          <c:val>
            <c:numRef>
              <c:f>Sheet1!$G$2:$G$3</c:f>
              <c:numCache>
                <c:formatCode>General</c:formatCode>
                <c:ptCount val="2"/>
                <c:pt idx="0">
                  <c:v>74</c:v>
                </c:pt>
                <c:pt idx="1">
                  <c:v>74</c:v>
                </c:pt>
              </c:numCache>
            </c:numRef>
          </c:val>
          <c:smooth val="0"/>
          <c:extLst xmlns:c16r2="http://schemas.microsoft.com/office/drawing/2015/06/chart">
            <c:ext xmlns:c16="http://schemas.microsoft.com/office/drawing/2014/chart" uri="{C3380CC4-5D6E-409C-BE32-E72D297353CC}">
              <c16:uniqueId val="{00000005-8B75-40C5-A142-1C951A9F20F5}"/>
            </c:ext>
          </c:extLst>
        </c:ser>
        <c:ser>
          <c:idx val="6"/>
          <c:order val="6"/>
          <c:tx>
            <c:strRef>
              <c:f>Sheet1!$H$1</c:f>
              <c:strCache>
                <c:ptCount val="1"/>
                <c:pt idx="0">
                  <c:v>64 64 64</c:v>
                </c:pt>
              </c:strCache>
            </c:strRef>
          </c:tx>
          <c:marker>
            <c:symbol val="none"/>
          </c:marker>
          <c:cat>
            <c:strRef>
              <c:f>Sheet1!$A$2:$A$3</c:f>
              <c:strCache>
                <c:ptCount val="2"/>
                <c:pt idx="0">
                  <c:v>Start</c:v>
                </c:pt>
                <c:pt idx="1">
                  <c:v>Epoch 1</c:v>
                </c:pt>
              </c:strCache>
            </c:strRef>
          </c:cat>
          <c:val>
            <c:numRef>
              <c:f>Sheet1!$H$2:$H$3</c:f>
              <c:numCache>
                <c:formatCode>General</c:formatCode>
                <c:ptCount val="2"/>
                <c:pt idx="0">
                  <c:v>150</c:v>
                </c:pt>
                <c:pt idx="1">
                  <c:v>150</c:v>
                </c:pt>
              </c:numCache>
            </c:numRef>
          </c:val>
          <c:smooth val="0"/>
          <c:extLst xmlns:c16r2="http://schemas.microsoft.com/office/drawing/2015/06/chart">
            <c:ext xmlns:c16="http://schemas.microsoft.com/office/drawing/2014/chart" uri="{C3380CC4-5D6E-409C-BE32-E72D297353CC}">
              <c16:uniqueId val="{00000006-8B75-40C5-A142-1C951A9F20F5}"/>
            </c:ext>
          </c:extLst>
        </c:ser>
        <c:ser>
          <c:idx val="7"/>
          <c:order val="7"/>
          <c:tx>
            <c:strRef>
              <c:f>Sheet1!$I$1</c:f>
              <c:strCache>
                <c:ptCount val="1"/>
                <c:pt idx="0">
                  <c:v>128 64 32</c:v>
                </c:pt>
              </c:strCache>
            </c:strRef>
          </c:tx>
          <c:marker>
            <c:symbol val="none"/>
          </c:marker>
          <c:cat>
            <c:strRef>
              <c:f>Sheet1!$A$2:$A$3</c:f>
              <c:strCache>
                <c:ptCount val="2"/>
                <c:pt idx="0">
                  <c:v>Start</c:v>
                </c:pt>
                <c:pt idx="1">
                  <c:v>Epoch 1</c:v>
                </c:pt>
              </c:strCache>
            </c:strRef>
          </c:cat>
          <c:val>
            <c:numRef>
              <c:f>Sheet1!$I$2:$I$3</c:f>
              <c:numCache>
                <c:formatCode>General</c:formatCode>
                <c:ptCount val="2"/>
                <c:pt idx="0">
                  <c:v>328</c:v>
                </c:pt>
                <c:pt idx="1">
                  <c:v>328</c:v>
                </c:pt>
              </c:numCache>
            </c:numRef>
          </c:val>
          <c:smooth val="0"/>
          <c:extLst xmlns:c16r2="http://schemas.microsoft.com/office/drawing/2015/06/chart">
            <c:ext xmlns:c16="http://schemas.microsoft.com/office/drawing/2014/chart" uri="{C3380CC4-5D6E-409C-BE32-E72D297353CC}">
              <c16:uniqueId val="{00000007-8B75-40C5-A142-1C951A9F20F5}"/>
            </c:ext>
          </c:extLst>
        </c:ser>
        <c:ser>
          <c:idx val="8"/>
          <c:order val="8"/>
          <c:tx>
            <c:strRef>
              <c:f>Sheet1!$J$1</c:f>
              <c:strCache>
                <c:ptCount val="1"/>
                <c:pt idx="0">
                  <c:v>22 21 21</c:v>
                </c:pt>
              </c:strCache>
            </c:strRef>
          </c:tx>
          <c:marker>
            <c:symbol val="none"/>
          </c:marker>
          <c:cat>
            <c:strRef>
              <c:f>Sheet1!$A$2:$A$3</c:f>
              <c:strCache>
                <c:ptCount val="2"/>
                <c:pt idx="0">
                  <c:v>Start</c:v>
                </c:pt>
                <c:pt idx="1">
                  <c:v>Epoch 1</c:v>
                </c:pt>
              </c:strCache>
            </c:strRef>
          </c:cat>
          <c:val>
            <c:numRef>
              <c:f>Sheet1!$J$2:$J$3</c:f>
              <c:numCache>
                <c:formatCode>General</c:formatCode>
                <c:ptCount val="2"/>
                <c:pt idx="0">
                  <c:v>64</c:v>
                </c:pt>
                <c:pt idx="1">
                  <c:v>64</c:v>
                </c:pt>
              </c:numCache>
            </c:numRef>
          </c:val>
          <c:smooth val="0"/>
          <c:extLst xmlns:c16r2="http://schemas.microsoft.com/office/drawing/2015/06/chart">
            <c:ext xmlns:c16="http://schemas.microsoft.com/office/drawing/2014/chart" uri="{C3380CC4-5D6E-409C-BE32-E72D297353CC}">
              <c16:uniqueId val="{00000008-8B75-40C5-A142-1C951A9F20F5}"/>
            </c:ext>
          </c:extLst>
        </c:ser>
        <c:dLbls>
          <c:showLegendKey val="0"/>
          <c:showVal val="0"/>
          <c:showCatName val="0"/>
          <c:showSerName val="0"/>
          <c:showPercent val="0"/>
          <c:showBubbleSize val="0"/>
        </c:dLbls>
        <c:marker val="1"/>
        <c:smooth val="0"/>
        <c:axId val="284995584"/>
        <c:axId val="244704384"/>
      </c:lineChart>
      <c:catAx>
        <c:axId val="284995584"/>
        <c:scaling>
          <c:orientation val="minMax"/>
        </c:scaling>
        <c:delete val="0"/>
        <c:axPos val="b"/>
        <c:numFmt formatCode="General" sourceLinked="0"/>
        <c:majorTickMark val="out"/>
        <c:minorTickMark val="none"/>
        <c:tickLblPos val="nextTo"/>
        <c:crossAx val="244704384"/>
        <c:crosses val="autoZero"/>
        <c:auto val="1"/>
        <c:lblAlgn val="ctr"/>
        <c:lblOffset val="100"/>
        <c:noMultiLvlLbl val="0"/>
      </c:catAx>
      <c:valAx>
        <c:axId val="244704384"/>
        <c:scaling>
          <c:orientation val="minMax"/>
        </c:scaling>
        <c:delete val="0"/>
        <c:axPos val="l"/>
        <c:majorGridlines/>
        <c:numFmt formatCode="General" sourceLinked="1"/>
        <c:majorTickMark val="out"/>
        <c:minorTickMark val="none"/>
        <c:tickLblPos val="nextTo"/>
        <c:crossAx val="28499558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9C5B0E-C1C6-48DB-89B4-9C608C42D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5076</TotalTime>
  <Pages>44</Pages>
  <Words>9858</Words>
  <Characters>56191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Leonid Stoimenov</dc:creator>
  <cp:lastModifiedBy>Nemanja Stankovic</cp:lastModifiedBy>
  <cp:revision>54</cp:revision>
  <dcterms:created xsi:type="dcterms:W3CDTF">2024-10-27T17:01:00Z</dcterms:created>
  <dcterms:modified xsi:type="dcterms:W3CDTF">2024-11-27T21:22:00Z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2021-07-02T00:00:00Z</vt:filetime>
  </property>
  <property fmtid="{D5CDD505-2E9C-101B-9397-08002B2CF9AE}" pid="3" name="Creator">
    <vt:lpwstr>Microsoft® Word 2016</vt:lpwstr>
  </property>
  <property fmtid="{D5CDD505-2E9C-101B-9397-08002B2CF9AE}" pid="4" name="LastSaved">
    <vt:filetime>2024-10-27T00:00:00Z</vt:filetime>
  </property>
  <property fmtid="{D5CDD505-2E9C-101B-9397-08002B2CF9AE}" pid="5" name="Producer">
    <vt:lpwstr>Microsoft® Word 2016</vt:lpwstr>
  </property>
</Properties>
</file>